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3E31" w:rsidRDefault="009A5EC5" w:rsidP="00793C70">
      <w:pPr>
        <w:pStyle w:val="TitelseiteText"/>
        <w:jc w:val="right"/>
      </w:pPr>
      <w:r>
        <w:rPr>
          <w:noProof/>
          <w:lang w:eastAsia="de-DE"/>
        </w:rPr>
        <w:drawing>
          <wp:inline distT="0" distB="0" distL="0" distR="0">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8" cstate="print"/>
                    <a:stretch>
                      <a:fillRect/>
                    </a:stretch>
                  </pic:blipFill>
                  <pic:spPr>
                    <a:xfrm>
                      <a:off x="0" y="0"/>
                      <a:ext cx="1679205" cy="767620"/>
                    </a:xfrm>
                    <a:prstGeom prst="rect">
                      <a:avLst/>
                    </a:prstGeom>
                  </pic:spPr>
                </pic:pic>
              </a:graphicData>
            </a:graphic>
          </wp:inline>
        </w:drawing>
      </w:r>
    </w:p>
    <w:p w:rsidR="009F3E31" w:rsidRDefault="009F3E31" w:rsidP="009A6B3E">
      <w:pPr>
        <w:pStyle w:val="TitelseiteText"/>
        <w:jc w:val="right"/>
      </w:pPr>
    </w:p>
    <w:p w:rsidR="009F3E31" w:rsidRPr="00712435" w:rsidRDefault="009F3E31" w:rsidP="009F3E31">
      <w:pPr>
        <w:pStyle w:val="TitelseiteText"/>
        <w:rPr>
          <w:rStyle w:val="AngabenzumLehrstuhl"/>
          <w:bCs w:val="0"/>
        </w:rPr>
      </w:pPr>
      <w:r w:rsidRPr="00712435">
        <w:rPr>
          <w:b/>
        </w:rPr>
        <w:t>Philosophische</w:t>
      </w:r>
      <w:r w:rsidRPr="00712435">
        <w:rPr>
          <w:rStyle w:val="AngabenzumLehrstuhl"/>
        </w:rPr>
        <w:t xml:space="preserve"> Fakultät III</w:t>
      </w:r>
    </w:p>
    <w:p w:rsidR="009F3E31" w:rsidRPr="00712435" w:rsidRDefault="009F3E31" w:rsidP="00712435">
      <w:pPr>
        <w:pStyle w:val="TitelseiteText"/>
        <w:rPr>
          <w:rStyle w:val="AngabenzumLehrstuhl"/>
          <w:bCs w:val="0"/>
          <w:sz w:val="22"/>
        </w:rPr>
      </w:pPr>
      <w:r w:rsidRPr="00712435">
        <w:rPr>
          <w:rStyle w:val="AngabenzumLehrstuhl"/>
          <w:bCs w:val="0"/>
          <w:sz w:val="22"/>
        </w:rPr>
        <w:t>Sprach- , Literatur- und Kulturwissenschaften</w:t>
      </w:r>
    </w:p>
    <w:p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(I:IMSK)</w:t>
      </w:r>
      <w:r w:rsidR="00F91186">
        <w:rPr>
          <w:rStyle w:val="AngabenzumLehrstuhl"/>
          <w:bCs w:val="0"/>
          <w:sz w:val="22"/>
        </w:rPr>
        <w:br/>
        <w:t>L</w:t>
      </w:r>
      <w:r w:rsidR="00F12111">
        <w:rPr>
          <w:rStyle w:val="AngabenzumLehrstuhl"/>
          <w:bCs w:val="0"/>
          <w:sz w:val="22"/>
        </w:rPr>
        <w:t xml:space="preserve">ehrstuhl für </w:t>
      </w:r>
      <w:bookmarkStart w:id="0" w:name="_GoBack"/>
      <w:bookmarkEnd w:id="0"/>
      <w:r w:rsidR="00F12111">
        <w:rPr>
          <w:rStyle w:val="AngabenzumLehrstuhl"/>
          <w:bCs w:val="0"/>
          <w:sz w:val="22"/>
        </w:rPr>
        <w:t>Medieninformatik</w:t>
      </w:r>
    </w:p>
    <w:p w:rsidR="009F3E31" w:rsidRDefault="009F3E31" w:rsidP="009F3E31">
      <w:pPr>
        <w:pBdr>
          <w:bottom w:val="single" w:sz="6" w:space="1" w:color="auto"/>
        </w:pBdr>
      </w:pPr>
    </w:p>
    <w:p w:rsidR="009F3E31" w:rsidRDefault="009F3E31" w:rsidP="009F3E31">
      <w:pPr>
        <w:pStyle w:val="TitelseiteText"/>
      </w:pPr>
    </w:p>
    <w:p w:rsidR="008873E3" w:rsidRDefault="008873E3" w:rsidP="009F3E31">
      <w:pPr>
        <w:pStyle w:val="TitelseiteText"/>
      </w:pPr>
    </w:p>
    <w:p w:rsidR="009F3E31" w:rsidRDefault="00516BC3" w:rsidP="009F3E31">
      <w:pPr>
        <w:pStyle w:val="TitelseiteText"/>
      </w:pPr>
      <w:r>
        <w:t>Praxisseminar</w:t>
      </w:r>
    </w:p>
    <w:p w:rsidR="009F3E31" w:rsidRDefault="009F3E31" w:rsidP="009F3E31">
      <w:pPr>
        <w:pStyle w:val="TitelseiteText"/>
      </w:pPr>
      <w:r>
        <w:t xml:space="preserve">Modul: </w:t>
      </w:r>
      <w:r w:rsidRPr="00786574">
        <w:t xml:space="preserve">MEI-M </w:t>
      </w:r>
      <w:r w:rsidR="00D972FA">
        <w:t>2</w:t>
      </w:r>
      <w:r w:rsidR="00516BC3">
        <w:t>6</w:t>
      </w:r>
      <w:r w:rsidRPr="00786574">
        <w:t xml:space="preserve"> (</w:t>
      </w:r>
      <w:proofErr w:type="spellStart"/>
      <w:r w:rsidR="00D972FA">
        <w:t>M.Sc</w:t>
      </w:r>
      <w:proofErr w:type="spellEnd"/>
      <w:r w:rsidR="00D972FA">
        <w:t>.</w:t>
      </w:r>
      <w:r w:rsidR="00516BC3">
        <w:t>)</w:t>
      </w:r>
    </w:p>
    <w:p w:rsidR="009F3E31" w:rsidRDefault="00516BC3" w:rsidP="009F3E31">
      <w:pPr>
        <w:pStyle w:val="TitelseiteText"/>
      </w:pPr>
      <w:r>
        <w:t>SS 2014</w:t>
      </w:r>
    </w:p>
    <w:p w:rsidR="009F3E31" w:rsidRPr="004421E9" w:rsidRDefault="009F3E31" w:rsidP="009F3E31">
      <w:pPr>
        <w:pStyle w:val="TitelseiteText"/>
      </w:pPr>
      <w:r w:rsidRPr="004421E9">
        <w:t xml:space="preserve">Leitung: </w:t>
      </w:r>
      <w:r w:rsidR="00516BC3">
        <w:t>Tim Schneidermeier</w:t>
      </w:r>
    </w:p>
    <w:p w:rsidR="009F3E31" w:rsidRDefault="009F3E31" w:rsidP="009F3E31">
      <w:pPr>
        <w:pStyle w:val="TitelseiteText"/>
      </w:pPr>
    </w:p>
    <w:p w:rsidR="009F3E31" w:rsidRDefault="009F3E31" w:rsidP="009F3E31">
      <w:pPr>
        <w:pStyle w:val="TitelseiteText"/>
      </w:pPr>
    </w:p>
    <w:p w:rsidR="009F3E31" w:rsidRDefault="009F3E31" w:rsidP="009F3E31"/>
    <w:p w:rsidR="009F3E31" w:rsidRDefault="009F3E31" w:rsidP="009F3E31"/>
    <w:p w:rsidR="009F3E31" w:rsidRDefault="009F3E31" w:rsidP="009F3E31"/>
    <w:p w:rsidR="009F3E31" w:rsidRDefault="009F3E31" w:rsidP="009F3E31"/>
    <w:p w:rsidR="009F3E31" w:rsidRDefault="00516BC3" w:rsidP="009F3E31">
      <w:pPr>
        <w:pStyle w:val="Titel"/>
      </w:pPr>
      <w:r>
        <w:t>Mediathek Crawler</w:t>
      </w:r>
    </w:p>
    <w:p w:rsidR="00516BC3" w:rsidRPr="00516BC3" w:rsidRDefault="00516BC3" w:rsidP="00516BC3">
      <w:pPr>
        <w:jc w:val="center"/>
        <w:rPr>
          <w:b/>
        </w:rPr>
      </w:pPr>
      <w:r w:rsidRPr="00516BC3">
        <w:rPr>
          <w:b/>
        </w:rPr>
        <w:t>Projektdokumentation</w:t>
      </w:r>
    </w:p>
    <w:p w:rsidR="009F3E31" w:rsidRDefault="009F3E31" w:rsidP="009F3E31"/>
    <w:p w:rsidR="009F3E31" w:rsidRDefault="009F3E31" w:rsidP="009F3E31"/>
    <w:p w:rsidR="009F3E31" w:rsidRDefault="009F3E31" w:rsidP="009F3E31"/>
    <w:p w:rsidR="009A6B3E" w:rsidRDefault="009A6B3E" w:rsidP="009F3E31"/>
    <w:p w:rsidR="009F3E31" w:rsidRDefault="009F3E31" w:rsidP="009F3E31">
      <w:pPr>
        <w:pStyle w:val="TitelseiteText"/>
      </w:pPr>
    </w:p>
    <w:p w:rsidR="009F3E31" w:rsidRDefault="009F3E31" w:rsidP="009F3E31">
      <w:pPr>
        <w:pStyle w:val="TitelseiteText"/>
      </w:pPr>
    </w:p>
    <w:p w:rsidR="00516BC3" w:rsidRDefault="00516BC3" w:rsidP="00516BC3">
      <w:pPr>
        <w:pStyle w:val="TitelseiteText"/>
      </w:pPr>
      <w:r>
        <w:t xml:space="preserve">Lukas Lamm, David </w:t>
      </w:r>
      <w:proofErr w:type="spellStart"/>
      <w:r>
        <w:t>Lechler</w:t>
      </w:r>
      <w:proofErr w:type="spellEnd"/>
      <w:r>
        <w:t>, Felix Müller, Tobias Semmelmann</w:t>
      </w:r>
    </w:p>
    <w:p w:rsidR="00516BC3" w:rsidRDefault="00516BC3" w:rsidP="00516BC3">
      <w:pPr>
        <w:pStyle w:val="TitelseiteText"/>
      </w:pPr>
      <w:r>
        <w:t>1511167, 1510484, 1535015, 1509311</w:t>
      </w:r>
    </w:p>
    <w:p w:rsidR="00516BC3" w:rsidRDefault="00516BC3" w:rsidP="009F3E31">
      <w:pPr>
        <w:pStyle w:val="TitelseiteText"/>
      </w:pPr>
      <w:r>
        <w:t xml:space="preserve">1. und 2. Semester </w:t>
      </w:r>
      <w:proofErr w:type="spellStart"/>
      <w:r>
        <w:t>M.Sc</w:t>
      </w:r>
      <w:proofErr w:type="spellEnd"/>
      <w:r>
        <w:t>. Medieninformatik</w:t>
      </w:r>
    </w:p>
    <w:p w:rsidR="00516BC3" w:rsidRDefault="00516BC3" w:rsidP="009F3E31">
      <w:pPr>
        <w:pStyle w:val="TitelseiteText"/>
      </w:pPr>
    </w:p>
    <w:p w:rsidR="009F3E31" w:rsidRPr="00D972FA" w:rsidRDefault="009F3E31" w:rsidP="009F3E31">
      <w:pPr>
        <w:pStyle w:val="TitelseiteText"/>
        <w:rPr>
          <w:lang w:val="fr-FR"/>
        </w:rPr>
      </w:pPr>
      <w:r w:rsidRPr="00D972FA">
        <w:rPr>
          <w:lang w:val="fr-FR"/>
        </w:rPr>
        <w:t>E</w:t>
      </w:r>
      <w:r w:rsidR="00D561CF">
        <w:rPr>
          <w:lang w:val="fr-FR"/>
        </w:rPr>
        <w:t>-M</w:t>
      </w:r>
      <w:r w:rsidR="00516BC3">
        <w:rPr>
          <w:lang w:val="fr-FR"/>
        </w:rPr>
        <w:t>ail: lukas.lamm@stud.uni-regensburg.de</w:t>
      </w:r>
    </w:p>
    <w:p w:rsidR="009F3E31" w:rsidRPr="00034693" w:rsidRDefault="009F3E31" w:rsidP="009F3E31">
      <w:pPr>
        <w:pStyle w:val="TitelseiteText"/>
      </w:pPr>
      <w:r w:rsidRPr="00034693">
        <w:t xml:space="preserve">Abgegeben am </w:t>
      </w:r>
      <w:r w:rsidR="00516BC3">
        <w:t>30.08.2014</w:t>
      </w:r>
    </w:p>
    <w:p w:rsidR="000147EF" w:rsidRDefault="000147EF">
      <w:pPr>
        <w:spacing w:after="200" w:line="276" w:lineRule="auto"/>
        <w:sectPr w:rsidR="000147EF" w:rsidSect="000147EF">
          <w:headerReference w:type="default" r:id="rId9"/>
          <w:headerReference w:type="first" r:id="rId10"/>
          <w:pgSz w:w="11906" w:h="16838"/>
          <w:pgMar w:top="1418" w:right="1418" w:bottom="1134" w:left="1985" w:header="709" w:footer="709" w:gutter="0"/>
          <w:cols w:space="708"/>
          <w:docGrid w:linePitch="360"/>
        </w:sectPr>
      </w:pPr>
    </w:p>
    <w:p w:rsidR="009F3E31" w:rsidRDefault="004925EF" w:rsidP="009A6082">
      <w:pPr>
        <w:pStyle w:val="Inhaltsverzeichnisberschrift"/>
      </w:pPr>
      <w:r>
        <w:lastRenderedPageBreak/>
        <w:t>Inhalt</w:t>
      </w:r>
    </w:p>
    <w:p w:rsidR="009A6082" w:rsidRPr="009A6082" w:rsidRDefault="009A6082" w:rsidP="009A6082"/>
    <w:p w:rsidR="00F12111" w:rsidRDefault="00C93879">
      <w:pPr>
        <w:pStyle w:val="Verzeichnis1"/>
        <w:rPr>
          <w:rFonts w:asciiTheme="minorHAnsi" w:eastAsiaTheme="minorEastAsia" w:hAnsiTheme="minorHAnsi"/>
          <w:noProof/>
          <w:sz w:val="22"/>
          <w:lang w:eastAsia="de-DE"/>
        </w:rPr>
      </w:pPr>
      <w:r w:rsidRPr="00C93879">
        <w:fldChar w:fldCharType="begin"/>
      </w:r>
      <w:r w:rsidR="009A6082">
        <w:instrText xml:space="preserve"> TOC \o "1-4" \h \z \u </w:instrText>
      </w:r>
      <w:r w:rsidRPr="00C93879">
        <w:fldChar w:fldCharType="separate"/>
      </w:r>
      <w:hyperlink w:anchor="_Toc397098903" w:history="1">
        <w:r w:rsidR="00F12111" w:rsidRPr="00BB284C">
          <w:rPr>
            <w:rStyle w:val="Hyperlink"/>
            <w:noProof/>
          </w:rPr>
          <w:t>1</w:t>
        </w:r>
        <w:r w:rsidR="00F12111">
          <w:rPr>
            <w:rFonts w:asciiTheme="minorHAnsi" w:eastAsiaTheme="minorEastAsia" w:hAnsiTheme="minorHAnsi"/>
            <w:noProof/>
            <w:sz w:val="22"/>
            <w:lang w:eastAsia="de-DE"/>
          </w:rPr>
          <w:tab/>
        </w:r>
        <w:r w:rsidR="00F12111" w:rsidRPr="00BB284C">
          <w:rPr>
            <w:rStyle w:val="Hyperlink"/>
            <w:noProof/>
          </w:rPr>
          <w:t>Zusammenfassung</w:t>
        </w:r>
        <w:r w:rsidR="00F12111">
          <w:rPr>
            <w:noProof/>
            <w:webHidden/>
          </w:rPr>
          <w:tab/>
        </w:r>
        <w:r>
          <w:rPr>
            <w:noProof/>
            <w:webHidden/>
          </w:rPr>
          <w:fldChar w:fldCharType="begin"/>
        </w:r>
        <w:r w:rsidR="00F12111">
          <w:rPr>
            <w:noProof/>
            <w:webHidden/>
          </w:rPr>
          <w:instrText xml:space="preserve"> PAGEREF _Toc397098903 \h </w:instrText>
        </w:r>
        <w:r>
          <w:rPr>
            <w:noProof/>
            <w:webHidden/>
          </w:rPr>
        </w:r>
        <w:r>
          <w:rPr>
            <w:noProof/>
            <w:webHidden/>
          </w:rPr>
          <w:fldChar w:fldCharType="separate"/>
        </w:r>
        <w:r w:rsidR="00F12111">
          <w:rPr>
            <w:noProof/>
            <w:webHidden/>
          </w:rPr>
          <w:t>4</w:t>
        </w:r>
        <w:r>
          <w:rPr>
            <w:noProof/>
            <w:webHidden/>
          </w:rPr>
          <w:fldChar w:fldCharType="end"/>
        </w:r>
      </w:hyperlink>
    </w:p>
    <w:p w:rsidR="00F12111" w:rsidRDefault="00C93879">
      <w:pPr>
        <w:pStyle w:val="Verzeichnis1"/>
        <w:rPr>
          <w:rFonts w:asciiTheme="minorHAnsi" w:eastAsiaTheme="minorEastAsia" w:hAnsiTheme="minorHAnsi"/>
          <w:noProof/>
          <w:sz w:val="22"/>
          <w:lang w:eastAsia="de-DE"/>
        </w:rPr>
      </w:pPr>
      <w:hyperlink w:anchor="_Toc397098904" w:history="1">
        <w:r w:rsidR="00F12111" w:rsidRPr="00BB284C">
          <w:rPr>
            <w:rStyle w:val="Hyperlink"/>
            <w:noProof/>
          </w:rPr>
          <w:t>2</w:t>
        </w:r>
        <w:r w:rsidR="00F12111">
          <w:rPr>
            <w:rFonts w:asciiTheme="minorHAnsi" w:eastAsiaTheme="minorEastAsia" w:hAnsiTheme="minorHAnsi"/>
            <w:noProof/>
            <w:sz w:val="22"/>
            <w:lang w:eastAsia="de-DE"/>
          </w:rPr>
          <w:tab/>
        </w:r>
        <w:r w:rsidR="00F12111" w:rsidRPr="00BB284C">
          <w:rPr>
            <w:rStyle w:val="Hyperlink"/>
            <w:noProof/>
          </w:rPr>
          <w:t>Setup-Anweisungen</w:t>
        </w:r>
        <w:r w:rsidR="00F12111">
          <w:rPr>
            <w:noProof/>
            <w:webHidden/>
          </w:rPr>
          <w:tab/>
        </w:r>
        <w:r>
          <w:rPr>
            <w:noProof/>
            <w:webHidden/>
          </w:rPr>
          <w:fldChar w:fldCharType="begin"/>
        </w:r>
        <w:r w:rsidR="00F12111">
          <w:rPr>
            <w:noProof/>
            <w:webHidden/>
          </w:rPr>
          <w:instrText xml:space="preserve"> PAGEREF _Toc397098904 \h </w:instrText>
        </w:r>
        <w:r>
          <w:rPr>
            <w:noProof/>
            <w:webHidden/>
          </w:rPr>
        </w:r>
        <w:r>
          <w:rPr>
            <w:noProof/>
            <w:webHidden/>
          </w:rPr>
          <w:fldChar w:fldCharType="separate"/>
        </w:r>
        <w:r w:rsidR="00F12111">
          <w:rPr>
            <w:noProof/>
            <w:webHidden/>
          </w:rPr>
          <w:t>4</w:t>
        </w:r>
        <w:r>
          <w:rPr>
            <w:noProof/>
            <w:webHidden/>
          </w:rPr>
          <w:fldChar w:fldCharType="end"/>
        </w:r>
      </w:hyperlink>
    </w:p>
    <w:p w:rsidR="00F12111" w:rsidRDefault="00C93879">
      <w:pPr>
        <w:pStyle w:val="Verzeichnis1"/>
        <w:rPr>
          <w:rFonts w:asciiTheme="minorHAnsi" w:eastAsiaTheme="minorEastAsia" w:hAnsiTheme="minorHAnsi"/>
          <w:noProof/>
          <w:sz w:val="22"/>
          <w:lang w:eastAsia="de-DE"/>
        </w:rPr>
      </w:pPr>
      <w:hyperlink w:anchor="_Toc397098905" w:history="1">
        <w:r w:rsidR="00F12111" w:rsidRPr="00BB284C">
          <w:rPr>
            <w:rStyle w:val="Hyperlink"/>
            <w:noProof/>
          </w:rPr>
          <w:t>3</w:t>
        </w:r>
        <w:r w:rsidR="00F12111">
          <w:rPr>
            <w:rFonts w:asciiTheme="minorHAnsi" w:eastAsiaTheme="minorEastAsia" w:hAnsiTheme="minorHAnsi"/>
            <w:noProof/>
            <w:sz w:val="22"/>
            <w:lang w:eastAsia="de-DE"/>
          </w:rPr>
          <w:tab/>
        </w:r>
        <w:r w:rsidR="00F12111" w:rsidRPr="00BB284C">
          <w:rPr>
            <w:rStyle w:val="Hyperlink"/>
            <w:noProof/>
          </w:rPr>
          <w:t>Zusätzliche Angaben</w:t>
        </w:r>
        <w:r w:rsidR="00F12111">
          <w:rPr>
            <w:noProof/>
            <w:webHidden/>
          </w:rPr>
          <w:tab/>
        </w:r>
        <w:r>
          <w:rPr>
            <w:noProof/>
            <w:webHidden/>
          </w:rPr>
          <w:fldChar w:fldCharType="begin"/>
        </w:r>
        <w:r w:rsidR="00F12111">
          <w:rPr>
            <w:noProof/>
            <w:webHidden/>
          </w:rPr>
          <w:instrText xml:space="preserve"> PAGEREF _Toc397098905 \h </w:instrText>
        </w:r>
        <w:r>
          <w:rPr>
            <w:noProof/>
            <w:webHidden/>
          </w:rPr>
        </w:r>
        <w:r>
          <w:rPr>
            <w:noProof/>
            <w:webHidden/>
          </w:rPr>
          <w:fldChar w:fldCharType="separate"/>
        </w:r>
        <w:r w:rsidR="00F12111">
          <w:rPr>
            <w:noProof/>
            <w:webHidden/>
          </w:rPr>
          <w:t>4</w:t>
        </w:r>
        <w:r>
          <w:rPr>
            <w:noProof/>
            <w:webHidden/>
          </w:rPr>
          <w:fldChar w:fldCharType="end"/>
        </w:r>
      </w:hyperlink>
    </w:p>
    <w:p w:rsidR="00F12111" w:rsidRDefault="00C93879">
      <w:pPr>
        <w:pStyle w:val="Verzeichnis1"/>
        <w:rPr>
          <w:rFonts w:asciiTheme="minorHAnsi" w:eastAsiaTheme="minorEastAsia" w:hAnsiTheme="minorHAnsi"/>
          <w:noProof/>
          <w:sz w:val="22"/>
          <w:lang w:eastAsia="de-DE"/>
        </w:rPr>
      </w:pPr>
      <w:hyperlink w:anchor="_Toc397098906" w:history="1">
        <w:r w:rsidR="00F12111" w:rsidRPr="00BB284C">
          <w:rPr>
            <w:rStyle w:val="Hyperlink"/>
            <w:noProof/>
          </w:rPr>
          <w:t>4</w:t>
        </w:r>
        <w:r w:rsidR="00F12111">
          <w:rPr>
            <w:rFonts w:asciiTheme="minorHAnsi" w:eastAsiaTheme="minorEastAsia" w:hAnsiTheme="minorHAnsi"/>
            <w:noProof/>
            <w:sz w:val="22"/>
            <w:lang w:eastAsia="de-DE"/>
          </w:rPr>
          <w:tab/>
        </w:r>
        <w:r w:rsidR="00F12111" w:rsidRPr="00BB284C">
          <w:rPr>
            <w:rStyle w:val="Hyperlink"/>
            <w:noProof/>
          </w:rPr>
          <w:t>Problemstellung</w:t>
        </w:r>
        <w:r w:rsidR="00F12111">
          <w:rPr>
            <w:noProof/>
            <w:webHidden/>
          </w:rPr>
          <w:tab/>
        </w:r>
        <w:r>
          <w:rPr>
            <w:noProof/>
            <w:webHidden/>
          </w:rPr>
          <w:fldChar w:fldCharType="begin"/>
        </w:r>
        <w:r w:rsidR="00F12111">
          <w:rPr>
            <w:noProof/>
            <w:webHidden/>
          </w:rPr>
          <w:instrText xml:space="preserve"> PAGEREF _Toc397098906 \h </w:instrText>
        </w:r>
        <w:r>
          <w:rPr>
            <w:noProof/>
            <w:webHidden/>
          </w:rPr>
        </w:r>
        <w:r>
          <w:rPr>
            <w:noProof/>
            <w:webHidden/>
          </w:rPr>
          <w:fldChar w:fldCharType="separate"/>
        </w:r>
        <w:r w:rsidR="00F12111">
          <w:rPr>
            <w:noProof/>
            <w:webHidden/>
          </w:rPr>
          <w:t>5</w:t>
        </w:r>
        <w:r>
          <w:rPr>
            <w:noProof/>
            <w:webHidden/>
          </w:rPr>
          <w:fldChar w:fldCharType="end"/>
        </w:r>
      </w:hyperlink>
    </w:p>
    <w:p w:rsidR="00F12111" w:rsidRDefault="00C93879">
      <w:pPr>
        <w:pStyle w:val="Verzeichnis1"/>
        <w:rPr>
          <w:rFonts w:asciiTheme="minorHAnsi" w:eastAsiaTheme="minorEastAsia" w:hAnsiTheme="minorHAnsi"/>
          <w:noProof/>
          <w:sz w:val="22"/>
          <w:lang w:eastAsia="de-DE"/>
        </w:rPr>
      </w:pPr>
      <w:hyperlink w:anchor="_Toc397098907" w:history="1">
        <w:r w:rsidR="00F12111" w:rsidRPr="00BB284C">
          <w:rPr>
            <w:rStyle w:val="Hyperlink"/>
            <w:noProof/>
          </w:rPr>
          <w:t>5</w:t>
        </w:r>
        <w:r w:rsidR="00F12111">
          <w:rPr>
            <w:rFonts w:asciiTheme="minorHAnsi" w:eastAsiaTheme="minorEastAsia" w:hAnsiTheme="minorHAnsi"/>
            <w:noProof/>
            <w:sz w:val="22"/>
            <w:lang w:eastAsia="de-DE"/>
          </w:rPr>
          <w:tab/>
        </w:r>
        <w:r w:rsidR="00F12111" w:rsidRPr="00BB284C">
          <w:rPr>
            <w:rStyle w:val="Hyperlink"/>
            <w:noProof/>
          </w:rPr>
          <w:t>Projektbeschreibung</w:t>
        </w:r>
        <w:r w:rsidR="00F12111">
          <w:rPr>
            <w:noProof/>
            <w:webHidden/>
          </w:rPr>
          <w:tab/>
        </w:r>
        <w:r>
          <w:rPr>
            <w:noProof/>
            <w:webHidden/>
          </w:rPr>
          <w:fldChar w:fldCharType="begin"/>
        </w:r>
        <w:r w:rsidR="00F12111">
          <w:rPr>
            <w:noProof/>
            <w:webHidden/>
          </w:rPr>
          <w:instrText xml:space="preserve"> PAGEREF _Toc397098907 \h </w:instrText>
        </w:r>
        <w:r>
          <w:rPr>
            <w:noProof/>
            <w:webHidden/>
          </w:rPr>
        </w:r>
        <w:r>
          <w:rPr>
            <w:noProof/>
            <w:webHidden/>
          </w:rPr>
          <w:fldChar w:fldCharType="separate"/>
        </w:r>
        <w:r w:rsidR="00F12111">
          <w:rPr>
            <w:noProof/>
            <w:webHidden/>
          </w:rPr>
          <w:t>5</w:t>
        </w:r>
        <w:r>
          <w:rPr>
            <w:noProof/>
            <w:webHidden/>
          </w:rPr>
          <w:fldChar w:fldCharType="end"/>
        </w:r>
      </w:hyperlink>
    </w:p>
    <w:p w:rsidR="00F12111" w:rsidRDefault="00C93879">
      <w:pPr>
        <w:pStyle w:val="Verzeichnis2"/>
        <w:tabs>
          <w:tab w:val="left" w:pos="880"/>
          <w:tab w:val="right" w:leader="dot" w:pos="8493"/>
        </w:tabs>
        <w:rPr>
          <w:rFonts w:asciiTheme="minorHAnsi" w:eastAsiaTheme="minorEastAsia" w:hAnsiTheme="minorHAnsi"/>
          <w:noProof/>
          <w:lang w:eastAsia="de-DE"/>
        </w:rPr>
      </w:pPr>
      <w:hyperlink w:anchor="_Toc397098908" w:history="1">
        <w:r w:rsidR="00F12111" w:rsidRPr="00BB284C">
          <w:rPr>
            <w:rStyle w:val="Hyperlink"/>
            <w:noProof/>
          </w:rPr>
          <w:t>5.1</w:t>
        </w:r>
        <w:r w:rsidR="00F12111">
          <w:rPr>
            <w:rFonts w:asciiTheme="minorHAnsi" w:eastAsiaTheme="minorEastAsia" w:hAnsiTheme="minorHAnsi"/>
            <w:noProof/>
            <w:lang w:eastAsia="de-DE"/>
          </w:rPr>
          <w:tab/>
        </w:r>
        <w:r w:rsidR="00F12111" w:rsidRPr="00BB284C">
          <w:rPr>
            <w:rStyle w:val="Hyperlink"/>
            <w:noProof/>
          </w:rPr>
          <w:t>Auffinden von Sendungen</w:t>
        </w:r>
        <w:r w:rsidR="00F12111">
          <w:rPr>
            <w:noProof/>
            <w:webHidden/>
          </w:rPr>
          <w:tab/>
        </w:r>
        <w:r>
          <w:rPr>
            <w:noProof/>
            <w:webHidden/>
          </w:rPr>
          <w:fldChar w:fldCharType="begin"/>
        </w:r>
        <w:r w:rsidR="00F12111">
          <w:rPr>
            <w:noProof/>
            <w:webHidden/>
          </w:rPr>
          <w:instrText xml:space="preserve"> PAGEREF _Toc397098908 \h </w:instrText>
        </w:r>
        <w:r>
          <w:rPr>
            <w:noProof/>
            <w:webHidden/>
          </w:rPr>
        </w:r>
        <w:r>
          <w:rPr>
            <w:noProof/>
            <w:webHidden/>
          </w:rPr>
          <w:fldChar w:fldCharType="separate"/>
        </w:r>
        <w:r w:rsidR="00F12111">
          <w:rPr>
            <w:noProof/>
            <w:webHidden/>
          </w:rPr>
          <w:t>6</w:t>
        </w:r>
        <w:r>
          <w:rPr>
            <w:noProof/>
            <w:webHidden/>
          </w:rPr>
          <w:fldChar w:fldCharType="end"/>
        </w:r>
      </w:hyperlink>
    </w:p>
    <w:p w:rsidR="00F12111" w:rsidRDefault="00C93879">
      <w:pPr>
        <w:pStyle w:val="Verzeichnis2"/>
        <w:tabs>
          <w:tab w:val="left" w:pos="880"/>
          <w:tab w:val="right" w:leader="dot" w:pos="8493"/>
        </w:tabs>
        <w:rPr>
          <w:rFonts w:asciiTheme="minorHAnsi" w:eastAsiaTheme="minorEastAsia" w:hAnsiTheme="minorHAnsi"/>
          <w:noProof/>
          <w:lang w:eastAsia="de-DE"/>
        </w:rPr>
      </w:pPr>
      <w:hyperlink w:anchor="_Toc397098909" w:history="1">
        <w:r w:rsidR="00F12111" w:rsidRPr="00BB284C">
          <w:rPr>
            <w:rStyle w:val="Hyperlink"/>
            <w:noProof/>
          </w:rPr>
          <w:t>5.2</w:t>
        </w:r>
        <w:r w:rsidR="00F12111">
          <w:rPr>
            <w:rFonts w:asciiTheme="minorHAnsi" w:eastAsiaTheme="minorEastAsia" w:hAnsiTheme="minorHAnsi"/>
            <w:noProof/>
            <w:lang w:eastAsia="de-DE"/>
          </w:rPr>
          <w:tab/>
        </w:r>
        <w:r w:rsidR="00F12111" w:rsidRPr="00BB284C">
          <w:rPr>
            <w:rStyle w:val="Hyperlink"/>
            <w:noProof/>
          </w:rPr>
          <w:t>Streamen</w:t>
        </w:r>
        <w:r w:rsidR="00F12111">
          <w:rPr>
            <w:noProof/>
            <w:webHidden/>
          </w:rPr>
          <w:tab/>
        </w:r>
        <w:r>
          <w:rPr>
            <w:noProof/>
            <w:webHidden/>
          </w:rPr>
          <w:fldChar w:fldCharType="begin"/>
        </w:r>
        <w:r w:rsidR="00F12111">
          <w:rPr>
            <w:noProof/>
            <w:webHidden/>
          </w:rPr>
          <w:instrText xml:space="preserve"> PAGEREF _Toc397098909 \h </w:instrText>
        </w:r>
        <w:r>
          <w:rPr>
            <w:noProof/>
            <w:webHidden/>
          </w:rPr>
        </w:r>
        <w:r>
          <w:rPr>
            <w:noProof/>
            <w:webHidden/>
          </w:rPr>
          <w:fldChar w:fldCharType="separate"/>
        </w:r>
        <w:r w:rsidR="00F12111">
          <w:rPr>
            <w:noProof/>
            <w:webHidden/>
          </w:rPr>
          <w:t>7</w:t>
        </w:r>
        <w:r>
          <w:rPr>
            <w:noProof/>
            <w:webHidden/>
          </w:rPr>
          <w:fldChar w:fldCharType="end"/>
        </w:r>
      </w:hyperlink>
    </w:p>
    <w:p w:rsidR="00F12111" w:rsidRDefault="00C93879">
      <w:pPr>
        <w:pStyle w:val="Verzeichnis2"/>
        <w:tabs>
          <w:tab w:val="left" w:pos="880"/>
          <w:tab w:val="right" w:leader="dot" w:pos="8493"/>
        </w:tabs>
        <w:rPr>
          <w:rFonts w:asciiTheme="minorHAnsi" w:eastAsiaTheme="minorEastAsia" w:hAnsiTheme="minorHAnsi"/>
          <w:noProof/>
          <w:lang w:eastAsia="de-DE"/>
        </w:rPr>
      </w:pPr>
      <w:hyperlink w:anchor="_Toc397098910" w:history="1">
        <w:r w:rsidR="00F12111" w:rsidRPr="00BB284C">
          <w:rPr>
            <w:rStyle w:val="Hyperlink"/>
            <w:noProof/>
          </w:rPr>
          <w:t>5.3</w:t>
        </w:r>
        <w:r w:rsidR="00F12111">
          <w:rPr>
            <w:rFonts w:asciiTheme="minorHAnsi" w:eastAsiaTheme="minorEastAsia" w:hAnsiTheme="minorHAnsi"/>
            <w:noProof/>
            <w:lang w:eastAsia="de-DE"/>
          </w:rPr>
          <w:tab/>
        </w:r>
        <w:r w:rsidR="00F12111" w:rsidRPr="00BB284C">
          <w:rPr>
            <w:rStyle w:val="Hyperlink"/>
            <w:noProof/>
          </w:rPr>
          <w:t>Personalisierungsmöglichkeiten</w:t>
        </w:r>
        <w:r w:rsidR="00F12111">
          <w:rPr>
            <w:noProof/>
            <w:webHidden/>
          </w:rPr>
          <w:tab/>
        </w:r>
        <w:r>
          <w:rPr>
            <w:noProof/>
            <w:webHidden/>
          </w:rPr>
          <w:fldChar w:fldCharType="begin"/>
        </w:r>
        <w:r w:rsidR="00F12111">
          <w:rPr>
            <w:noProof/>
            <w:webHidden/>
          </w:rPr>
          <w:instrText xml:space="preserve"> PAGEREF _Toc397098910 \h </w:instrText>
        </w:r>
        <w:r>
          <w:rPr>
            <w:noProof/>
            <w:webHidden/>
          </w:rPr>
        </w:r>
        <w:r>
          <w:rPr>
            <w:noProof/>
            <w:webHidden/>
          </w:rPr>
          <w:fldChar w:fldCharType="separate"/>
        </w:r>
        <w:r w:rsidR="00F12111">
          <w:rPr>
            <w:noProof/>
            <w:webHidden/>
          </w:rPr>
          <w:t>8</w:t>
        </w:r>
        <w:r>
          <w:rPr>
            <w:noProof/>
            <w:webHidden/>
          </w:rPr>
          <w:fldChar w:fldCharType="end"/>
        </w:r>
      </w:hyperlink>
    </w:p>
    <w:p w:rsidR="00F12111" w:rsidRDefault="00C93879">
      <w:pPr>
        <w:pStyle w:val="Verzeichnis2"/>
        <w:tabs>
          <w:tab w:val="left" w:pos="880"/>
          <w:tab w:val="right" w:leader="dot" w:pos="8493"/>
        </w:tabs>
        <w:rPr>
          <w:rFonts w:asciiTheme="minorHAnsi" w:eastAsiaTheme="minorEastAsia" w:hAnsiTheme="minorHAnsi"/>
          <w:noProof/>
          <w:lang w:eastAsia="de-DE"/>
        </w:rPr>
      </w:pPr>
      <w:hyperlink w:anchor="_Toc397098911" w:history="1">
        <w:r w:rsidR="00F12111" w:rsidRPr="00BB284C">
          <w:rPr>
            <w:rStyle w:val="Hyperlink"/>
            <w:noProof/>
          </w:rPr>
          <w:t>5.4</w:t>
        </w:r>
        <w:r w:rsidR="00F12111">
          <w:rPr>
            <w:rFonts w:asciiTheme="minorHAnsi" w:eastAsiaTheme="minorEastAsia" w:hAnsiTheme="minorHAnsi"/>
            <w:noProof/>
            <w:lang w:eastAsia="de-DE"/>
          </w:rPr>
          <w:tab/>
        </w:r>
        <w:r w:rsidR="00F12111" w:rsidRPr="00BB284C">
          <w:rPr>
            <w:rStyle w:val="Hyperlink"/>
            <w:noProof/>
          </w:rPr>
          <w:t>Sonstiges</w:t>
        </w:r>
        <w:r w:rsidR="00F12111">
          <w:rPr>
            <w:noProof/>
            <w:webHidden/>
          </w:rPr>
          <w:tab/>
        </w:r>
        <w:r>
          <w:rPr>
            <w:noProof/>
            <w:webHidden/>
          </w:rPr>
          <w:fldChar w:fldCharType="begin"/>
        </w:r>
        <w:r w:rsidR="00F12111">
          <w:rPr>
            <w:noProof/>
            <w:webHidden/>
          </w:rPr>
          <w:instrText xml:space="preserve"> PAGEREF _Toc397098911 \h </w:instrText>
        </w:r>
        <w:r>
          <w:rPr>
            <w:noProof/>
            <w:webHidden/>
          </w:rPr>
        </w:r>
        <w:r>
          <w:rPr>
            <w:noProof/>
            <w:webHidden/>
          </w:rPr>
          <w:fldChar w:fldCharType="separate"/>
        </w:r>
        <w:r w:rsidR="00F12111">
          <w:rPr>
            <w:noProof/>
            <w:webHidden/>
          </w:rPr>
          <w:t>12</w:t>
        </w:r>
        <w:r>
          <w:rPr>
            <w:noProof/>
            <w:webHidden/>
          </w:rPr>
          <w:fldChar w:fldCharType="end"/>
        </w:r>
      </w:hyperlink>
    </w:p>
    <w:p w:rsidR="00F12111" w:rsidRDefault="00C93879">
      <w:pPr>
        <w:pStyle w:val="Verzeichnis1"/>
        <w:rPr>
          <w:rFonts w:asciiTheme="minorHAnsi" w:eastAsiaTheme="minorEastAsia" w:hAnsiTheme="minorHAnsi"/>
          <w:noProof/>
          <w:sz w:val="22"/>
          <w:lang w:eastAsia="de-DE"/>
        </w:rPr>
      </w:pPr>
      <w:hyperlink w:anchor="_Toc397098912" w:history="1">
        <w:r w:rsidR="00F12111" w:rsidRPr="00BB284C">
          <w:rPr>
            <w:rStyle w:val="Hyperlink"/>
            <w:noProof/>
          </w:rPr>
          <w:t>6</w:t>
        </w:r>
        <w:r w:rsidR="00F12111">
          <w:rPr>
            <w:rFonts w:asciiTheme="minorHAnsi" w:eastAsiaTheme="minorEastAsia" w:hAnsiTheme="minorHAnsi"/>
            <w:noProof/>
            <w:sz w:val="22"/>
            <w:lang w:eastAsia="de-DE"/>
          </w:rPr>
          <w:tab/>
        </w:r>
        <w:r w:rsidR="00F12111" w:rsidRPr="00BB284C">
          <w:rPr>
            <w:rStyle w:val="Hyperlink"/>
            <w:noProof/>
          </w:rPr>
          <w:t>Architektur und Implementierung</w:t>
        </w:r>
        <w:r w:rsidR="00F12111">
          <w:rPr>
            <w:noProof/>
            <w:webHidden/>
          </w:rPr>
          <w:tab/>
        </w:r>
        <w:r>
          <w:rPr>
            <w:noProof/>
            <w:webHidden/>
          </w:rPr>
          <w:fldChar w:fldCharType="begin"/>
        </w:r>
        <w:r w:rsidR="00F12111">
          <w:rPr>
            <w:noProof/>
            <w:webHidden/>
          </w:rPr>
          <w:instrText xml:space="preserve"> PAGEREF _Toc397098912 \h </w:instrText>
        </w:r>
        <w:r>
          <w:rPr>
            <w:noProof/>
            <w:webHidden/>
          </w:rPr>
        </w:r>
        <w:r>
          <w:rPr>
            <w:noProof/>
            <w:webHidden/>
          </w:rPr>
          <w:fldChar w:fldCharType="separate"/>
        </w:r>
        <w:r w:rsidR="00F12111">
          <w:rPr>
            <w:noProof/>
            <w:webHidden/>
          </w:rPr>
          <w:t>14</w:t>
        </w:r>
        <w:r>
          <w:rPr>
            <w:noProof/>
            <w:webHidden/>
          </w:rPr>
          <w:fldChar w:fldCharType="end"/>
        </w:r>
      </w:hyperlink>
    </w:p>
    <w:p w:rsidR="00F12111" w:rsidRDefault="00C93879">
      <w:pPr>
        <w:pStyle w:val="Verzeichnis2"/>
        <w:tabs>
          <w:tab w:val="left" w:pos="880"/>
          <w:tab w:val="right" w:leader="dot" w:pos="8493"/>
        </w:tabs>
        <w:rPr>
          <w:rFonts w:asciiTheme="minorHAnsi" w:eastAsiaTheme="minorEastAsia" w:hAnsiTheme="minorHAnsi"/>
          <w:noProof/>
          <w:lang w:eastAsia="de-DE"/>
        </w:rPr>
      </w:pPr>
      <w:hyperlink w:anchor="_Toc397098913" w:history="1">
        <w:r w:rsidR="00F12111" w:rsidRPr="00BB284C">
          <w:rPr>
            <w:rStyle w:val="Hyperlink"/>
            <w:noProof/>
          </w:rPr>
          <w:t>6.1</w:t>
        </w:r>
        <w:r w:rsidR="00F12111">
          <w:rPr>
            <w:rFonts w:asciiTheme="minorHAnsi" w:eastAsiaTheme="minorEastAsia" w:hAnsiTheme="minorHAnsi"/>
            <w:noProof/>
            <w:lang w:eastAsia="de-DE"/>
          </w:rPr>
          <w:tab/>
        </w:r>
        <w:r w:rsidR="00F12111" w:rsidRPr="00BB284C">
          <w:rPr>
            <w:rStyle w:val="Hyperlink"/>
            <w:noProof/>
          </w:rPr>
          <w:t>Projektablauf</w:t>
        </w:r>
        <w:r w:rsidR="00F12111">
          <w:rPr>
            <w:noProof/>
            <w:webHidden/>
          </w:rPr>
          <w:tab/>
        </w:r>
        <w:r>
          <w:rPr>
            <w:noProof/>
            <w:webHidden/>
          </w:rPr>
          <w:fldChar w:fldCharType="begin"/>
        </w:r>
        <w:r w:rsidR="00F12111">
          <w:rPr>
            <w:noProof/>
            <w:webHidden/>
          </w:rPr>
          <w:instrText xml:space="preserve"> PAGEREF _Toc397098913 \h </w:instrText>
        </w:r>
        <w:r>
          <w:rPr>
            <w:noProof/>
            <w:webHidden/>
          </w:rPr>
        </w:r>
        <w:r>
          <w:rPr>
            <w:noProof/>
            <w:webHidden/>
          </w:rPr>
          <w:fldChar w:fldCharType="separate"/>
        </w:r>
        <w:r w:rsidR="00F12111">
          <w:rPr>
            <w:noProof/>
            <w:webHidden/>
          </w:rPr>
          <w:t>14</w:t>
        </w:r>
        <w:r>
          <w:rPr>
            <w:noProof/>
            <w:webHidden/>
          </w:rPr>
          <w:fldChar w:fldCharType="end"/>
        </w:r>
      </w:hyperlink>
    </w:p>
    <w:p w:rsidR="00F12111" w:rsidRDefault="00C93879">
      <w:pPr>
        <w:pStyle w:val="Verzeichnis2"/>
        <w:tabs>
          <w:tab w:val="left" w:pos="880"/>
          <w:tab w:val="right" w:leader="dot" w:pos="8493"/>
        </w:tabs>
        <w:rPr>
          <w:rFonts w:asciiTheme="minorHAnsi" w:eastAsiaTheme="minorEastAsia" w:hAnsiTheme="minorHAnsi"/>
          <w:noProof/>
          <w:lang w:eastAsia="de-DE"/>
        </w:rPr>
      </w:pPr>
      <w:hyperlink w:anchor="_Toc397098914" w:history="1">
        <w:r w:rsidR="00F12111" w:rsidRPr="00BB284C">
          <w:rPr>
            <w:rStyle w:val="Hyperlink"/>
            <w:noProof/>
          </w:rPr>
          <w:t>6.2</w:t>
        </w:r>
        <w:r w:rsidR="00F12111">
          <w:rPr>
            <w:rFonts w:asciiTheme="minorHAnsi" w:eastAsiaTheme="minorEastAsia" w:hAnsiTheme="minorHAnsi"/>
            <w:noProof/>
            <w:lang w:eastAsia="de-DE"/>
          </w:rPr>
          <w:tab/>
        </w:r>
        <w:r w:rsidR="00F12111" w:rsidRPr="00BB284C">
          <w:rPr>
            <w:rStyle w:val="Hyperlink"/>
            <w:noProof/>
          </w:rPr>
          <w:t>Frameworks und Bibliotheken</w:t>
        </w:r>
        <w:r w:rsidR="00F12111">
          <w:rPr>
            <w:noProof/>
            <w:webHidden/>
          </w:rPr>
          <w:tab/>
        </w:r>
        <w:r>
          <w:rPr>
            <w:noProof/>
            <w:webHidden/>
          </w:rPr>
          <w:fldChar w:fldCharType="begin"/>
        </w:r>
        <w:r w:rsidR="00F12111">
          <w:rPr>
            <w:noProof/>
            <w:webHidden/>
          </w:rPr>
          <w:instrText xml:space="preserve"> PAGEREF _Toc397098914 \h </w:instrText>
        </w:r>
        <w:r>
          <w:rPr>
            <w:noProof/>
            <w:webHidden/>
          </w:rPr>
        </w:r>
        <w:r>
          <w:rPr>
            <w:noProof/>
            <w:webHidden/>
          </w:rPr>
          <w:fldChar w:fldCharType="separate"/>
        </w:r>
        <w:r w:rsidR="00F12111">
          <w:rPr>
            <w:noProof/>
            <w:webHidden/>
          </w:rPr>
          <w:t>15</w:t>
        </w:r>
        <w:r>
          <w:rPr>
            <w:noProof/>
            <w:webHidden/>
          </w:rPr>
          <w:fldChar w:fldCharType="end"/>
        </w:r>
      </w:hyperlink>
    </w:p>
    <w:p w:rsidR="00F12111" w:rsidRDefault="00C93879">
      <w:pPr>
        <w:pStyle w:val="Verzeichnis2"/>
        <w:tabs>
          <w:tab w:val="left" w:pos="880"/>
          <w:tab w:val="right" w:leader="dot" w:pos="8493"/>
        </w:tabs>
        <w:rPr>
          <w:rFonts w:asciiTheme="minorHAnsi" w:eastAsiaTheme="minorEastAsia" w:hAnsiTheme="minorHAnsi"/>
          <w:noProof/>
          <w:lang w:eastAsia="de-DE"/>
        </w:rPr>
      </w:pPr>
      <w:hyperlink w:anchor="_Toc397098915" w:history="1">
        <w:r w:rsidR="00F12111" w:rsidRPr="00BB284C">
          <w:rPr>
            <w:rStyle w:val="Hyperlink"/>
            <w:noProof/>
          </w:rPr>
          <w:t>6.3</w:t>
        </w:r>
        <w:r w:rsidR="00F12111">
          <w:rPr>
            <w:rFonts w:asciiTheme="minorHAnsi" w:eastAsiaTheme="minorEastAsia" w:hAnsiTheme="minorHAnsi"/>
            <w:noProof/>
            <w:lang w:eastAsia="de-DE"/>
          </w:rPr>
          <w:tab/>
        </w:r>
        <w:r w:rsidR="00F12111" w:rsidRPr="00BB284C">
          <w:rPr>
            <w:rStyle w:val="Hyperlink"/>
            <w:noProof/>
          </w:rPr>
          <w:t>Systemarchitektur</w:t>
        </w:r>
        <w:r w:rsidR="00F12111">
          <w:rPr>
            <w:noProof/>
            <w:webHidden/>
          </w:rPr>
          <w:tab/>
        </w:r>
        <w:r>
          <w:rPr>
            <w:noProof/>
            <w:webHidden/>
          </w:rPr>
          <w:fldChar w:fldCharType="begin"/>
        </w:r>
        <w:r w:rsidR="00F12111">
          <w:rPr>
            <w:noProof/>
            <w:webHidden/>
          </w:rPr>
          <w:instrText xml:space="preserve"> PAGEREF _Toc397098915 \h </w:instrText>
        </w:r>
        <w:r>
          <w:rPr>
            <w:noProof/>
            <w:webHidden/>
          </w:rPr>
        </w:r>
        <w:r>
          <w:rPr>
            <w:noProof/>
            <w:webHidden/>
          </w:rPr>
          <w:fldChar w:fldCharType="separate"/>
        </w:r>
        <w:r w:rsidR="00F12111">
          <w:rPr>
            <w:noProof/>
            <w:webHidden/>
          </w:rPr>
          <w:t>15</w:t>
        </w:r>
        <w:r>
          <w:rPr>
            <w:noProof/>
            <w:webHidden/>
          </w:rPr>
          <w:fldChar w:fldCharType="end"/>
        </w:r>
      </w:hyperlink>
    </w:p>
    <w:p w:rsidR="00F12111" w:rsidRDefault="00C93879">
      <w:pPr>
        <w:pStyle w:val="Verzeichnis1"/>
        <w:rPr>
          <w:rFonts w:asciiTheme="minorHAnsi" w:eastAsiaTheme="minorEastAsia" w:hAnsiTheme="minorHAnsi"/>
          <w:noProof/>
          <w:sz w:val="22"/>
          <w:lang w:eastAsia="de-DE"/>
        </w:rPr>
      </w:pPr>
      <w:hyperlink w:anchor="_Toc397098916" w:history="1">
        <w:r w:rsidR="00F12111" w:rsidRPr="00BB284C">
          <w:rPr>
            <w:rStyle w:val="Hyperlink"/>
            <w:noProof/>
          </w:rPr>
          <w:t>7</w:t>
        </w:r>
        <w:r w:rsidR="00F12111">
          <w:rPr>
            <w:rFonts w:asciiTheme="minorHAnsi" w:eastAsiaTheme="minorEastAsia" w:hAnsiTheme="minorHAnsi"/>
            <w:noProof/>
            <w:sz w:val="22"/>
            <w:lang w:eastAsia="de-DE"/>
          </w:rPr>
          <w:tab/>
        </w:r>
        <w:r w:rsidR="00F12111" w:rsidRPr="00BB284C">
          <w:rPr>
            <w:rStyle w:val="Hyperlink"/>
            <w:noProof/>
          </w:rPr>
          <w:t>Evaluation</w:t>
        </w:r>
        <w:r w:rsidR="00F12111">
          <w:rPr>
            <w:noProof/>
            <w:webHidden/>
          </w:rPr>
          <w:tab/>
        </w:r>
        <w:r>
          <w:rPr>
            <w:noProof/>
            <w:webHidden/>
          </w:rPr>
          <w:fldChar w:fldCharType="begin"/>
        </w:r>
        <w:r w:rsidR="00F12111">
          <w:rPr>
            <w:noProof/>
            <w:webHidden/>
          </w:rPr>
          <w:instrText xml:space="preserve"> PAGEREF _Toc397098916 \h </w:instrText>
        </w:r>
        <w:r>
          <w:rPr>
            <w:noProof/>
            <w:webHidden/>
          </w:rPr>
        </w:r>
        <w:r>
          <w:rPr>
            <w:noProof/>
            <w:webHidden/>
          </w:rPr>
          <w:fldChar w:fldCharType="separate"/>
        </w:r>
        <w:r w:rsidR="00F12111">
          <w:rPr>
            <w:noProof/>
            <w:webHidden/>
          </w:rPr>
          <w:t>16</w:t>
        </w:r>
        <w:r>
          <w:rPr>
            <w:noProof/>
            <w:webHidden/>
          </w:rPr>
          <w:fldChar w:fldCharType="end"/>
        </w:r>
      </w:hyperlink>
    </w:p>
    <w:p w:rsidR="00F12111" w:rsidRDefault="00C93879">
      <w:pPr>
        <w:pStyle w:val="Verzeichnis1"/>
        <w:rPr>
          <w:rFonts w:asciiTheme="minorHAnsi" w:eastAsiaTheme="minorEastAsia" w:hAnsiTheme="minorHAnsi"/>
          <w:noProof/>
          <w:sz w:val="22"/>
          <w:lang w:eastAsia="de-DE"/>
        </w:rPr>
      </w:pPr>
      <w:hyperlink w:anchor="_Toc397098917" w:history="1">
        <w:r w:rsidR="00F12111" w:rsidRPr="00BB284C">
          <w:rPr>
            <w:rStyle w:val="Hyperlink"/>
            <w:noProof/>
          </w:rPr>
          <w:t>8</w:t>
        </w:r>
        <w:r w:rsidR="00F12111">
          <w:rPr>
            <w:rFonts w:asciiTheme="minorHAnsi" w:eastAsiaTheme="minorEastAsia" w:hAnsiTheme="minorHAnsi"/>
            <w:noProof/>
            <w:sz w:val="22"/>
            <w:lang w:eastAsia="de-DE"/>
          </w:rPr>
          <w:tab/>
        </w:r>
        <w:r w:rsidR="00F12111" w:rsidRPr="00BB284C">
          <w:rPr>
            <w:rStyle w:val="Hyperlink"/>
            <w:noProof/>
          </w:rPr>
          <w:t>Ausblick</w:t>
        </w:r>
        <w:r w:rsidR="00F12111">
          <w:rPr>
            <w:noProof/>
            <w:webHidden/>
          </w:rPr>
          <w:tab/>
        </w:r>
        <w:r>
          <w:rPr>
            <w:noProof/>
            <w:webHidden/>
          </w:rPr>
          <w:fldChar w:fldCharType="begin"/>
        </w:r>
        <w:r w:rsidR="00F12111">
          <w:rPr>
            <w:noProof/>
            <w:webHidden/>
          </w:rPr>
          <w:instrText xml:space="preserve"> PAGEREF _Toc397098917 \h </w:instrText>
        </w:r>
        <w:r>
          <w:rPr>
            <w:noProof/>
            <w:webHidden/>
          </w:rPr>
        </w:r>
        <w:r>
          <w:rPr>
            <w:noProof/>
            <w:webHidden/>
          </w:rPr>
          <w:fldChar w:fldCharType="separate"/>
        </w:r>
        <w:r w:rsidR="00F12111">
          <w:rPr>
            <w:noProof/>
            <w:webHidden/>
          </w:rPr>
          <w:t>17</w:t>
        </w:r>
        <w:r>
          <w:rPr>
            <w:noProof/>
            <w:webHidden/>
          </w:rPr>
          <w:fldChar w:fldCharType="end"/>
        </w:r>
      </w:hyperlink>
    </w:p>
    <w:p w:rsidR="00F12111" w:rsidRDefault="00C93879">
      <w:pPr>
        <w:pStyle w:val="Verzeichnis1"/>
        <w:rPr>
          <w:rFonts w:asciiTheme="minorHAnsi" w:eastAsiaTheme="minorEastAsia" w:hAnsiTheme="minorHAnsi"/>
          <w:noProof/>
          <w:sz w:val="22"/>
          <w:lang w:eastAsia="de-DE"/>
        </w:rPr>
      </w:pPr>
      <w:hyperlink w:anchor="_Toc397098918" w:history="1">
        <w:r w:rsidR="00F12111" w:rsidRPr="00BB284C">
          <w:rPr>
            <w:rStyle w:val="Hyperlink"/>
            <w:noProof/>
          </w:rPr>
          <w:t>9</w:t>
        </w:r>
        <w:r w:rsidR="00F12111">
          <w:rPr>
            <w:rFonts w:asciiTheme="minorHAnsi" w:eastAsiaTheme="minorEastAsia" w:hAnsiTheme="minorHAnsi"/>
            <w:noProof/>
            <w:sz w:val="22"/>
            <w:lang w:eastAsia="de-DE"/>
          </w:rPr>
          <w:tab/>
        </w:r>
        <w:r w:rsidR="00F12111" w:rsidRPr="00BB284C">
          <w:rPr>
            <w:rStyle w:val="Hyperlink"/>
            <w:noProof/>
          </w:rPr>
          <w:t>Digitaler Anhang</w:t>
        </w:r>
        <w:r w:rsidR="00F12111">
          <w:rPr>
            <w:noProof/>
            <w:webHidden/>
          </w:rPr>
          <w:tab/>
        </w:r>
        <w:r>
          <w:rPr>
            <w:noProof/>
            <w:webHidden/>
          </w:rPr>
          <w:fldChar w:fldCharType="begin"/>
        </w:r>
        <w:r w:rsidR="00F12111">
          <w:rPr>
            <w:noProof/>
            <w:webHidden/>
          </w:rPr>
          <w:instrText xml:space="preserve"> PAGEREF _Toc397098918 \h </w:instrText>
        </w:r>
        <w:r>
          <w:rPr>
            <w:noProof/>
            <w:webHidden/>
          </w:rPr>
        </w:r>
        <w:r>
          <w:rPr>
            <w:noProof/>
            <w:webHidden/>
          </w:rPr>
          <w:fldChar w:fldCharType="separate"/>
        </w:r>
        <w:r w:rsidR="00F12111">
          <w:rPr>
            <w:noProof/>
            <w:webHidden/>
          </w:rPr>
          <w:t>17</w:t>
        </w:r>
        <w:r>
          <w:rPr>
            <w:noProof/>
            <w:webHidden/>
          </w:rPr>
          <w:fldChar w:fldCharType="end"/>
        </w:r>
      </w:hyperlink>
    </w:p>
    <w:p w:rsidR="009A6082" w:rsidRDefault="00C93879">
      <w:pPr>
        <w:spacing w:after="200" w:line="276" w:lineRule="auto"/>
        <w:jc w:val="left"/>
        <w:rPr>
          <w:b/>
          <w:sz w:val="28"/>
        </w:rPr>
      </w:pPr>
      <w:r>
        <w:fldChar w:fldCharType="end"/>
      </w:r>
    </w:p>
    <w:p w:rsidR="00070B8E" w:rsidRDefault="00070B8E">
      <w:pPr>
        <w:spacing w:after="200" w:line="276" w:lineRule="auto"/>
        <w:jc w:val="left"/>
        <w:rPr>
          <w:b/>
          <w:sz w:val="28"/>
        </w:rPr>
      </w:pPr>
      <w:r>
        <w:br w:type="page"/>
      </w:r>
    </w:p>
    <w:p w:rsidR="00FA494F" w:rsidRDefault="008873E3" w:rsidP="00816876">
      <w:pPr>
        <w:pStyle w:val="Inhaltsverzeichnisberschrift"/>
      </w:pPr>
      <w:r>
        <w:lastRenderedPageBreak/>
        <w:t>Abbildungen</w:t>
      </w:r>
    </w:p>
    <w:p w:rsidR="00F12111" w:rsidRDefault="00C93879">
      <w:pPr>
        <w:pStyle w:val="Abbildungsverzeichnis"/>
        <w:tabs>
          <w:tab w:val="right" w:leader="dot" w:pos="8493"/>
        </w:tabs>
        <w:rPr>
          <w:rFonts w:asciiTheme="minorHAnsi" w:eastAsiaTheme="minorEastAsia" w:hAnsiTheme="minorHAnsi"/>
          <w:noProof/>
          <w:lang w:eastAsia="de-DE"/>
        </w:rPr>
      </w:pPr>
      <w:r>
        <w:fldChar w:fldCharType="begin"/>
      </w:r>
      <w:r w:rsidR="00FA494F">
        <w:instrText xml:space="preserve"> TOC \h \z \c "Abbildung" </w:instrText>
      </w:r>
      <w:r>
        <w:fldChar w:fldCharType="separate"/>
      </w:r>
      <w:hyperlink w:anchor="_Toc397098892" w:history="1">
        <w:r w:rsidR="00F12111" w:rsidRPr="002603AC">
          <w:rPr>
            <w:rStyle w:val="Hyperlink"/>
            <w:noProof/>
          </w:rPr>
          <w:t>Abbildung 1: Suchergebnisse (Desktop)</w:t>
        </w:r>
        <w:r w:rsidR="00F12111">
          <w:rPr>
            <w:noProof/>
            <w:webHidden/>
          </w:rPr>
          <w:tab/>
        </w:r>
        <w:r>
          <w:rPr>
            <w:noProof/>
            <w:webHidden/>
          </w:rPr>
          <w:fldChar w:fldCharType="begin"/>
        </w:r>
        <w:r w:rsidR="00F12111">
          <w:rPr>
            <w:noProof/>
            <w:webHidden/>
          </w:rPr>
          <w:instrText xml:space="preserve"> PAGEREF _Toc397098892 \h </w:instrText>
        </w:r>
        <w:r>
          <w:rPr>
            <w:noProof/>
            <w:webHidden/>
          </w:rPr>
        </w:r>
        <w:r>
          <w:rPr>
            <w:noProof/>
            <w:webHidden/>
          </w:rPr>
          <w:fldChar w:fldCharType="separate"/>
        </w:r>
        <w:r w:rsidR="00F12111">
          <w:rPr>
            <w:noProof/>
            <w:webHidden/>
          </w:rPr>
          <w:t>6</w:t>
        </w:r>
        <w:r>
          <w:rPr>
            <w:noProof/>
            <w:webHidden/>
          </w:rPr>
          <w:fldChar w:fldCharType="end"/>
        </w:r>
      </w:hyperlink>
    </w:p>
    <w:p w:rsidR="00F12111" w:rsidRDefault="00C93879">
      <w:pPr>
        <w:pStyle w:val="Abbildungsverzeichnis"/>
        <w:tabs>
          <w:tab w:val="right" w:leader="dot" w:pos="8493"/>
        </w:tabs>
        <w:rPr>
          <w:rFonts w:asciiTheme="minorHAnsi" w:eastAsiaTheme="minorEastAsia" w:hAnsiTheme="minorHAnsi"/>
          <w:noProof/>
          <w:lang w:eastAsia="de-DE"/>
        </w:rPr>
      </w:pPr>
      <w:hyperlink w:anchor="_Toc397098893" w:history="1">
        <w:r w:rsidR="00F12111" w:rsidRPr="002603AC">
          <w:rPr>
            <w:rStyle w:val="Hyperlink"/>
            <w:noProof/>
          </w:rPr>
          <w:t>Abbildung 2: Filter und Rubriken (Mobil)</w:t>
        </w:r>
        <w:r w:rsidR="00F12111">
          <w:rPr>
            <w:noProof/>
            <w:webHidden/>
          </w:rPr>
          <w:tab/>
        </w:r>
        <w:r>
          <w:rPr>
            <w:noProof/>
            <w:webHidden/>
          </w:rPr>
          <w:fldChar w:fldCharType="begin"/>
        </w:r>
        <w:r w:rsidR="00F12111">
          <w:rPr>
            <w:noProof/>
            <w:webHidden/>
          </w:rPr>
          <w:instrText xml:space="preserve"> PAGEREF _Toc397098893 \h </w:instrText>
        </w:r>
        <w:r>
          <w:rPr>
            <w:noProof/>
            <w:webHidden/>
          </w:rPr>
        </w:r>
        <w:r>
          <w:rPr>
            <w:noProof/>
            <w:webHidden/>
          </w:rPr>
          <w:fldChar w:fldCharType="separate"/>
        </w:r>
        <w:r w:rsidR="00F12111">
          <w:rPr>
            <w:noProof/>
            <w:webHidden/>
          </w:rPr>
          <w:t>7</w:t>
        </w:r>
        <w:r>
          <w:rPr>
            <w:noProof/>
            <w:webHidden/>
          </w:rPr>
          <w:fldChar w:fldCharType="end"/>
        </w:r>
      </w:hyperlink>
    </w:p>
    <w:p w:rsidR="00F12111" w:rsidRDefault="00C93879">
      <w:pPr>
        <w:pStyle w:val="Abbildungsverzeichnis"/>
        <w:tabs>
          <w:tab w:val="right" w:leader="dot" w:pos="8493"/>
        </w:tabs>
        <w:rPr>
          <w:rFonts w:asciiTheme="minorHAnsi" w:eastAsiaTheme="minorEastAsia" w:hAnsiTheme="minorHAnsi"/>
          <w:noProof/>
          <w:lang w:eastAsia="de-DE"/>
        </w:rPr>
      </w:pPr>
      <w:hyperlink w:anchor="_Toc397098894" w:history="1">
        <w:r w:rsidR="00F12111" w:rsidRPr="002603AC">
          <w:rPr>
            <w:rStyle w:val="Hyperlink"/>
            <w:noProof/>
          </w:rPr>
          <w:t>Abbildung 3: Video Streamingseite (Desktop)</w:t>
        </w:r>
        <w:r w:rsidR="00F12111">
          <w:rPr>
            <w:noProof/>
            <w:webHidden/>
          </w:rPr>
          <w:tab/>
        </w:r>
        <w:r>
          <w:rPr>
            <w:noProof/>
            <w:webHidden/>
          </w:rPr>
          <w:fldChar w:fldCharType="begin"/>
        </w:r>
        <w:r w:rsidR="00F12111">
          <w:rPr>
            <w:noProof/>
            <w:webHidden/>
          </w:rPr>
          <w:instrText xml:space="preserve"> PAGEREF _Toc397098894 \h </w:instrText>
        </w:r>
        <w:r>
          <w:rPr>
            <w:noProof/>
            <w:webHidden/>
          </w:rPr>
        </w:r>
        <w:r>
          <w:rPr>
            <w:noProof/>
            <w:webHidden/>
          </w:rPr>
          <w:fldChar w:fldCharType="separate"/>
        </w:r>
        <w:r w:rsidR="00F12111">
          <w:rPr>
            <w:noProof/>
            <w:webHidden/>
          </w:rPr>
          <w:t>7</w:t>
        </w:r>
        <w:r>
          <w:rPr>
            <w:noProof/>
            <w:webHidden/>
          </w:rPr>
          <w:fldChar w:fldCharType="end"/>
        </w:r>
      </w:hyperlink>
    </w:p>
    <w:p w:rsidR="00F12111" w:rsidRDefault="00C93879">
      <w:pPr>
        <w:pStyle w:val="Abbildungsverzeichnis"/>
        <w:tabs>
          <w:tab w:val="right" w:leader="dot" w:pos="8493"/>
        </w:tabs>
        <w:rPr>
          <w:rFonts w:asciiTheme="minorHAnsi" w:eastAsiaTheme="minorEastAsia" w:hAnsiTheme="minorHAnsi"/>
          <w:noProof/>
          <w:lang w:eastAsia="de-DE"/>
        </w:rPr>
      </w:pPr>
      <w:hyperlink w:anchor="_Toc397098895" w:history="1">
        <w:r w:rsidR="00F12111" w:rsidRPr="002603AC">
          <w:rPr>
            <w:rStyle w:val="Hyperlink"/>
            <w:noProof/>
          </w:rPr>
          <w:t>Abbildung 4: Mein Konto (Desktop)</w:t>
        </w:r>
        <w:r w:rsidR="00F12111">
          <w:rPr>
            <w:noProof/>
            <w:webHidden/>
          </w:rPr>
          <w:tab/>
        </w:r>
        <w:r>
          <w:rPr>
            <w:noProof/>
            <w:webHidden/>
          </w:rPr>
          <w:fldChar w:fldCharType="begin"/>
        </w:r>
        <w:r w:rsidR="00F12111">
          <w:rPr>
            <w:noProof/>
            <w:webHidden/>
          </w:rPr>
          <w:instrText xml:space="preserve"> PAGEREF _Toc397098895 \h </w:instrText>
        </w:r>
        <w:r>
          <w:rPr>
            <w:noProof/>
            <w:webHidden/>
          </w:rPr>
        </w:r>
        <w:r>
          <w:rPr>
            <w:noProof/>
            <w:webHidden/>
          </w:rPr>
          <w:fldChar w:fldCharType="separate"/>
        </w:r>
        <w:r w:rsidR="00F12111">
          <w:rPr>
            <w:noProof/>
            <w:webHidden/>
          </w:rPr>
          <w:t>8</w:t>
        </w:r>
        <w:r>
          <w:rPr>
            <w:noProof/>
            <w:webHidden/>
          </w:rPr>
          <w:fldChar w:fldCharType="end"/>
        </w:r>
      </w:hyperlink>
    </w:p>
    <w:p w:rsidR="00F12111" w:rsidRDefault="00C93879">
      <w:pPr>
        <w:pStyle w:val="Abbildungsverzeichnis"/>
        <w:tabs>
          <w:tab w:val="right" w:leader="dot" w:pos="8493"/>
        </w:tabs>
        <w:rPr>
          <w:rFonts w:asciiTheme="minorHAnsi" w:eastAsiaTheme="minorEastAsia" w:hAnsiTheme="minorHAnsi"/>
          <w:noProof/>
          <w:lang w:eastAsia="de-DE"/>
        </w:rPr>
      </w:pPr>
      <w:hyperlink w:anchor="_Toc397098896" w:history="1">
        <w:r w:rsidR="00F12111" w:rsidRPr="002603AC">
          <w:rPr>
            <w:rStyle w:val="Hyperlink"/>
            <w:noProof/>
          </w:rPr>
          <w:t>Abbildung 5: Playlisten (Desktop)</w:t>
        </w:r>
        <w:r w:rsidR="00F12111">
          <w:rPr>
            <w:noProof/>
            <w:webHidden/>
          </w:rPr>
          <w:tab/>
        </w:r>
        <w:r>
          <w:rPr>
            <w:noProof/>
            <w:webHidden/>
          </w:rPr>
          <w:fldChar w:fldCharType="begin"/>
        </w:r>
        <w:r w:rsidR="00F12111">
          <w:rPr>
            <w:noProof/>
            <w:webHidden/>
          </w:rPr>
          <w:instrText xml:space="preserve"> PAGEREF _Toc397098896 \h </w:instrText>
        </w:r>
        <w:r>
          <w:rPr>
            <w:noProof/>
            <w:webHidden/>
          </w:rPr>
        </w:r>
        <w:r>
          <w:rPr>
            <w:noProof/>
            <w:webHidden/>
          </w:rPr>
          <w:fldChar w:fldCharType="separate"/>
        </w:r>
        <w:r w:rsidR="00F12111">
          <w:rPr>
            <w:noProof/>
            <w:webHidden/>
          </w:rPr>
          <w:t>9</w:t>
        </w:r>
        <w:r>
          <w:rPr>
            <w:noProof/>
            <w:webHidden/>
          </w:rPr>
          <w:fldChar w:fldCharType="end"/>
        </w:r>
      </w:hyperlink>
    </w:p>
    <w:p w:rsidR="00F12111" w:rsidRDefault="00C93879">
      <w:pPr>
        <w:pStyle w:val="Abbildungsverzeichnis"/>
        <w:tabs>
          <w:tab w:val="right" w:leader="dot" w:pos="8493"/>
        </w:tabs>
        <w:rPr>
          <w:rFonts w:asciiTheme="minorHAnsi" w:eastAsiaTheme="minorEastAsia" w:hAnsiTheme="minorHAnsi"/>
          <w:noProof/>
          <w:lang w:eastAsia="de-DE"/>
        </w:rPr>
      </w:pPr>
      <w:hyperlink w:anchor="_Toc397098897" w:history="1">
        <w:r w:rsidR="00F12111" w:rsidRPr="002603AC">
          <w:rPr>
            <w:rStyle w:val="Hyperlink"/>
            <w:noProof/>
          </w:rPr>
          <w:t>Abbildung 6: Playlisten (Mobil)</w:t>
        </w:r>
        <w:r w:rsidR="00F12111">
          <w:rPr>
            <w:noProof/>
            <w:webHidden/>
          </w:rPr>
          <w:tab/>
        </w:r>
        <w:r>
          <w:rPr>
            <w:noProof/>
            <w:webHidden/>
          </w:rPr>
          <w:fldChar w:fldCharType="begin"/>
        </w:r>
        <w:r w:rsidR="00F12111">
          <w:rPr>
            <w:noProof/>
            <w:webHidden/>
          </w:rPr>
          <w:instrText xml:space="preserve"> PAGEREF _Toc397098897 \h </w:instrText>
        </w:r>
        <w:r>
          <w:rPr>
            <w:noProof/>
            <w:webHidden/>
          </w:rPr>
        </w:r>
        <w:r>
          <w:rPr>
            <w:noProof/>
            <w:webHidden/>
          </w:rPr>
          <w:fldChar w:fldCharType="separate"/>
        </w:r>
        <w:r w:rsidR="00F12111">
          <w:rPr>
            <w:noProof/>
            <w:webHidden/>
          </w:rPr>
          <w:t>9</w:t>
        </w:r>
        <w:r>
          <w:rPr>
            <w:noProof/>
            <w:webHidden/>
          </w:rPr>
          <w:fldChar w:fldCharType="end"/>
        </w:r>
      </w:hyperlink>
    </w:p>
    <w:p w:rsidR="00F12111" w:rsidRDefault="00C93879">
      <w:pPr>
        <w:pStyle w:val="Abbildungsverzeichnis"/>
        <w:tabs>
          <w:tab w:val="right" w:leader="dot" w:pos="8493"/>
        </w:tabs>
        <w:rPr>
          <w:rFonts w:asciiTheme="minorHAnsi" w:eastAsiaTheme="minorEastAsia" w:hAnsiTheme="minorHAnsi"/>
          <w:noProof/>
          <w:lang w:eastAsia="de-DE"/>
        </w:rPr>
      </w:pPr>
      <w:hyperlink w:anchor="_Toc397098898" w:history="1">
        <w:r w:rsidR="00F12111" w:rsidRPr="002603AC">
          <w:rPr>
            <w:rStyle w:val="Hyperlink"/>
            <w:noProof/>
          </w:rPr>
          <w:t>Abbildung 7: Merkliste (Desktop)</w:t>
        </w:r>
        <w:r w:rsidR="00F12111">
          <w:rPr>
            <w:noProof/>
            <w:webHidden/>
          </w:rPr>
          <w:tab/>
        </w:r>
        <w:r>
          <w:rPr>
            <w:noProof/>
            <w:webHidden/>
          </w:rPr>
          <w:fldChar w:fldCharType="begin"/>
        </w:r>
        <w:r w:rsidR="00F12111">
          <w:rPr>
            <w:noProof/>
            <w:webHidden/>
          </w:rPr>
          <w:instrText xml:space="preserve"> PAGEREF _Toc397098898 \h </w:instrText>
        </w:r>
        <w:r>
          <w:rPr>
            <w:noProof/>
            <w:webHidden/>
          </w:rPr>
        </w:r>
        <w:r>
          <w:rPr>
            <w:noProof/>
            <w:webHidden/>
          </w:rPr>
          <w:fldChar w:fldCharType="separate"/>
        </w:r>
        <w:r w:rsidR="00F12111">
          <w:rPr>
            <w:noProof/>
            <w:webHidden/>
          </w:rPr>
          <w:t>10</w:t>
        </w:r>
        <w:r>
          <w:rPr>
            <w:noProof/>
            <w:webHidden/>
          </w:rPr>
          <w:fldChar w:fldCharType="end"/>
        </w:r>
      </w:hyperlink>
    </w:p>
    <w:p w:rsidR="00F12111" w:rsidRDefault="00C93879">
      <w:pPr>
        <w:pStyle w:val="Abbildungsverzeichnis"/>
        <w:tabs>
          <w:tab w:val="right" w:leader="dot" w:pos="8493"/>
        </w:tabs>
        <w:rPr>
          <w:rFonts w:asciiTheme="minorHAnsi" w:eastAsiaTheme="minorEastAsia" w:hAnsiTheme="minorHAnsi"/>
          <w:noProof/>
          <w:lang w:eastAsia="de-DE"/>
        </w:rPr>
      </w:pPr>
      <w:hyperlink w:anchor="_Toc397098899" w:history="1">
        <w:r w:rsidR="00F12111" w:rsidRPr="002603AC">
          <w:rPr>
            <w:rStyle w:val="Hyperlink"/>
            <w:noProof/>
          </w:rPr>
          <w:t>Abbildung 8: Merkliste (Mobil)</w:t>
        </w:r>
        <w:r w:rsidR="00F12111">
          <w:rPr>
            <w:noProof/>
            <w:webHidden/>
          </w:rPr>
          <w:tab/>
        </w:r>
        <w:r>
          <w:rPr>
            <w:noProof/>
            <w:webHidden/>
          </w:rPr>
          <w:fldChar w:fldCharType="begin"/>
        </w:r>
        <w:r w:rsidR="00F12111">
          <w:rPr>
            <w:noProof/>
            <w:webHidden/>
          </w:rPr>
          <w:instrText xml:space="preserve"> PAGEREF _Toc397098899 \h </w:instrText>
        </w:r>
        <w:r>
          <w:rPr>
            <w:noProof/>
            <w:webHidden/>
          </w:rPr>
        </w:r>
        <w:r>
          <w:rPr>
            <w:noProof/>
            <w:webHidden/>
          </w:rPr>
          <w:fldChar w:fldCharType="separate"/>
        </w:r>
        <w:r w:rsidR="00F12111">
          <w:rPr>
            <w:noProof/>
            <w:webHidden/>
          </w:rPr>
          <w:t>11</w:t>
        </w:r>
        <w:r>
          <w:rPr>
            <w:noProof/>
            <w:webHidden/>
          </w:rPr>
          <w:fldChar w:fldCharType="end"/>
        </w:r>
      </w:hyperlink>
    </w:p>
    <w:p w:rsidR="00F12111" w:rsidRDefault="00C93879">
      <w:pPr>
        <w:pStyle w:val="Abbildungsverzeichnis"/>
        <w:tabs>
          <w:tab w:val="right" w:leader="dot" w:pos="8493"/>
        </w:tabs>
        <w:rPr>
          <w:rFonts w:asciiTheme="minorHAnsi" w:eastAsiaTheme="minorEastAsia" w:hAnsiTheme="minorHAnsi"/>
          <w:noProof/>
          <w:lang w:eastAsia="de-DE"/>
        </w:rPr>
      </w:pPr>
      <w:hyperlink w:anchor="_Toc397098900" w:history="1">
        <w:r w:rsidR="00F12111" w:rsidRPr="002603AC">
          <w:rPr>
            <w:rStyle w:val="Hyperlink"/>
            <w:noProof/>
          </w:rPr>
          <w:t>Abbildung 9: Dropdown und Footer-Menü geöffnet (Desktop)</w:t>
        </w:r>
        <w:r w:rsidR="00F12111">
          <w:rPr>
            <w:noProof/>
            <w:webHidden/>
          </w:rPr>
          <w:tab/>
        </w:r>
        <w:r>
          <w:rPr>
            <w:noProof/>
            <w:webHidden/>
          </w:rPr>
          <w:fldChar w:fldCharType="begin"/>
        </w:r>
        <w:r w:rsidR="00F12111">
          <w:rPr>
            <w:noProof/>
            <w:webHidden/>
          </w:rPr>
          <w:instrText xml:space="preserve"> PAGEREF _Toc397098900 \h </w:instrText>
        </w:r>
        <w:r>
          <w:rPr>
            <w:noProof/>
            <w:webHidden/>
          </w:rPr>
        </w:r>
        <w:r>
          <w:rPr>
            <w:noProof/>
            <w:webHidden/>
          </w:rPr>
          <w:fldChar w:fldCharType="separate"/>
        </w:r>
        <w:r w:rsidR="00F12111">
          <w:rPr>
            <w:noProof/>
            <w:webHidden/>
          </w:rPr>
          <w:t>13</w:t>
        </w:r>
        <w:r>
          <w:rPr>
            <w:noProof/>
            <w:webHidden/>
          </w:rPr>
          <w:fldChar w:fldCharType="end"/>
        </w:r>
      </w:hyperlink>
    </w:p>
    <w:p w:rsidR="00F12111" w:rsidRDefault="00C93879">
      <w:pPr>
        <w:pStyle w:val="Abbildungsverzeichnis"/>
        <w:tabs>
          <w:tab w:val="right" w:leader="dot" w:pos="8493"/>
        </w:tabs>
        <w:rPr>
          <w:rFonts w:asciiTheme="minorHAnsi" w:eastAsiaTheme="minorEastAsia" w:hAnsiTheme="minorHAnsi"/>
          <w:noProof/>
          <w:lang w:eastAsia="de-DE"/>
        </w:rPr>
      </w:pPr>
      <w:hyperlink w:anchor="_Toc397098901" w:history="1">
        <w:r w:rsidR="00F12111" w:rsidRPr="002603AC">
          <w:rPr>
            <w:rStyle w:val="Hyperlink"/>
            <w:noProof/>
          </w:rPr>
          <w:t>Abbildung 10: geöffnetes Hauptmenü (Mobil)</w:t>
        </w:r>
        <w:r w:rsidR="00F12111">
          <w:rPr>
            <w:noProof/>
            <w:webHidden/>
          </w:rPr>
          <w:tab/>
        </w:r>
        <w:r>
          <w:rPr>
            <w:noProof/>
            <w:webHidden/>
          </w:rPr>
          <w:fldChar w:fldCharType="begin"/>
        </w:r>
        <w:r w:rsidR="00F12111">
          <w:rPr>
            <w:noProof/>
            <w:webHidden/>
          </w:rPr>
          <w:instrText xml:space="preserve"> PAGEREF _Toc397098901 \h </w:instrText>
        </w:r>
        <w:r>
          <w:rPr>
            <w:noProof/>
            <w:webHidden/>
          </w:rPr>
        </w:r>
        <w:r>
          <w:rPr>
            <w:noProof/>
            <w:webHidden/>
          </w:rPr>
          <w:fldChar w:fldCharType="separate"/>
        </w:r>
        <w:r w:rsidR="00F12111">
          <w:rPr>
            <w:noProof/>
            <w:webHidden/>
          </w:rPr>
          <w:t>13</w:t>
        </w:r>
        <w:r>
          <w:rPr>
            <w:noProof/>
            <w:webHidden/>
          </w:rPr>
          <w:fldChar w:fldCharType="end"/>
        </w:r>
      </w:hyperlink>
    </w:p>
    <w:p w:rsidR="00F12111" w:rsidRDefault="00C93879">
      <w:pPr>
        <w:pStyle w:val="Abbildungsverzeichnis"/>
        <w:tabs>
          <w:tab w:val="right" w:leader="dot" w:pos="8493"/>
        </w:tabs>
        <w:rPr>
          <w:rFonts w:asciiTheme="minorHAnsi" w:eastAsiaTheme="minorEastAsia" w:hAnsiTheme="minorHAnsi"/>
          <w:noProof/>
          <w:lang w:eastAsia="de-DE"/>
        </w:rPr>
      </w:pPr>
      <w:hyperlink w:anchor="_Toc397098902" w:history="1">
        <w:r w:rsidR="00F12111" w:rsidRPr="002603AC">
          <w:rPr>
            <w:rStyle w:val="Hyperlink"/>
            <w:noProof/>
          </w:rPr>
          <w:t>Abbildung 11: Systemarchitektur</w:t>
        </w:r>
        <w:r w:rsidR="00F12111">
          <w:rPr>
            <w:noProof/>
            <w:webHidden/>
          </w:rPr>
          <w:tab/>
        </w:r>
        <w:r>
          <w:rPr>
            <w:noProof/>
            <w:webHidden/>
          </w:rPr>
          <w:fldChar w:fldCharType="begin"/>
        </w:r>
        <w:r w:rsidR="00F12111">
          <w:rPr>
            <w:noProof/>
            <w:webHidden/>
          </w:rPr>
          <w:instrText xml:space="preserve"> PAGEREF _Toc397098902 \h </w:instrText>
        </w:r>
        <w:r>
          <w:rPr>
            <w:noProof/>
            <w:webHidden/>
          </w:rPr>
        </w:r>
        <w:r>
          <w:rPr>
            <w:noProof/>
            <w:webHidden/>
          </w:rPr>
          <w:fldChar w:fldCharType="separate"/>
        </w:r>
        <w:r w:rsidR="00F12111">
          <w:rPr>
            <w:noProof/>
            <w:webHidden/>
          </w:rPr>
          <w:t>16</w:t>
        </w:r>
        <w:r>
          <w:rPr>
            <w:noProof/>
            <w:webHidden/>
          </w:rPr>
          <w:fldChar w:fldCharType="end"/>
        </w:r>
      </w:hyperlink>
    </w:p>
    <w:p w:rsidR="000147EF" w:rsidRDefault="00C93879" w:rsidP="000147EF">
      <w:pPr>
        <w:pStyle w:val="Literaturverzeichnis"/>
      </w:pPr>
      <w:r>
        <w:fldChar w:fldCharType="end"/>
      </w:r>
    </w:p>
    <w:p w:rsidR="00101C9F" w:rsidRPr="00101C9F" w:rsidRDefault="00101C9F" w:rsidP="00101C9F">
      <w:pPr>
        <w:sectPr w:rsidR="00101C9F" w:rsidRPr="00101C9F" w:rsidSect="000147EF">
          <w:pgSz w:w="11906" w:h="16838"/>
          <w:pgMar w:top="1418" w:right="1418" w:bottom="1134" w:left="1985" w:header="709" w:footer="709" w:gutter="0"/>
          <w:cols w:space="708"/>
          <w:docGrid w:linePitch="360"/>
        </w:sectPr>
      </w:pPr>
    </w:p>
    <w:p w:rsidR="00516BC3" w:rsidRDefault="00516BC3" w:rsidP="00516BC3">
      <w:pPr>
        <w:pStyle w:val="berschrift1"/>
      </w:pPr>
      <w:bookmarkStart w:id="1" w:name="_Toc397098903"/>
      <w:r w:rsidRPr="00516BC3">
        <w:lastRenderedPageBreak/>
        <w:t>Zusammenfassung</w:t>
      </w:r>
      <w:bookmarkEnd w:id="1"/>
    </w:p>
    <w:p w:rsidR="00516BC3" w:rsidRDefault="00516BC3" w:rsidP="00516BC3">
      <w:r>
        <w:t>Viele öffentliche-rechtliche TV Sender bieten ihr Programm mittlerweile in Mediatheken an. Nutzer können in solchen Mediatheken bereits gesendete, in manchen Fällen auch zukünftige Sendungen, Beiträge oder sonstige passenden Videos ansehen. Nutzer, welche mehrere di</w:t>
      </w:r>
      <w:r>
        <w:t>e</w:t>
      </w:r>
      <w:r>
        <w:t xml:space="preserve">ser Plattformen verwenden stehen vor </w:t>
      </w:r>
      <w:proofErr w:type="gramStart"/>
      <w:r>
        <w:t>der</w:t>
      </w:r>
      <w:proofErr w:type="gramEnd"/>
      <w:r>
        <w:t xml:space="preserve"> Problem, dass jeder Sender eine eigene Mediathek besitzt. Sie müssen also, wenn mehrere Mediatheken nach Inhalten durchsucht werden sollen dies auf jeder Seite durchführen. An diesem Problem setzt das Projekt an. Es soll Nutzern die Möglichkeit bereitstellen, auf einer einzigen Plattform möglichst viele Mediatheken durchs</w:t>
      </w:r>
      <w:r>
        <w:t>u</w:t>
      </w:r>
      <w:r>
        <w:t>chen zu können. Das Projekt ist aber noch mehr als nur eine Suchmaschine. Durch Nutzersp</w:t>
      </w:r>
      <w:r>
        <w:t>e</w:t>
      </w:r>
      <w:r>
        <w:t xml:space="preserve">zifische Funktionen kann sich der Nutzer sein eigenes Programm zusammenstellen. </w:t>
      </w:r>
    </w:p>
    <w:p w:rsidR="00516BC3" w:rsidRDefault="00516BC3" w:rsidP="00516BC3">
      <w:pPr>
        <w:pStyle w:val="berschrift1"/>
      </w:pPr>
      <w:bookmarkStart w:id="2" w:name="_Toc397098904"/>
      <w:r>
        <w:t>Setup-</w:t>
      </w:r>
      <w:r w:rsidRPr="00516BC3">
        <w:t>Anweisungen</w:t>
      </w:r>
      <w:bookmarkEnd w:id="2"/>
    </w:p>
    <w:p w:rsidR="00516BC3" w:rsidRDefault="00516BC3" w:rsidP="00516BC3">
      <w:r>
        <w:t xml:space="preserve">Da es sich um </w:t>
      </w:r>
      <w:proofErr w:type="gramStart"/>
      <w:r>
        <w:t>ein</w:t>
      </w:r>
      <w:proofErr w:type="gramEnd"/>
      <w:r>
        <w:t xml:space="preserve"> Webanwendung handelt ist das Projekt einfach unter </w:t>
      </w:r>
      <w:hyperlink r:id="rId11" w:history="1">
        <w:r>
          <w:rPr>
            <w:rStyle w:val="Hyperlink"/>
            <w:color w:val="3C78D8"/>
            <w:sz w:val="23"/>
            <w:szCs w:val="23"/>
          </w:rPr>
          <w:t>http://mediathek.lukaslamm.de</w:t>
        </w:r>
      </w:hyperlink>
      <w:r>
        <w:t xml:space="preserve"> abrufbar. Das Projekt befindet sich bis zu einer möglichen Veröffentlichung auf einem privaten Server. Für den Zugang wird der Benutzername “</w:t>
      </w:r>
      <w:proofErr w:type="spellStart"/>
      <w:r>
        <w:t>mediathekcrawler</w:t>
      </w:r>
      <w:proofErr w:type="spellEnd"/>
      <w:r>
        <w:t>” und das Passwort “praxisseminar2014” benötigt.</w:t>
      </w:r>
    </w:p>
    <w:p w:rsidR="00516BC3" w:rsidRDefault="00516BC3" w:rsidP="00516BC3">
      <w:pPr>
        <w:pStyle w:val="berschrift1"/>
      </w:pPr>
      <w:bookmarkStart w:id="3" w:name="_Toc397098905"/>
      <w:r w:rsidRPr="00516BC3">
        <w:t>Zusätzliche</w:t>
      </w:r>
      <w:r>
        <w:t xml:space="preserve"> Angaben</w:t>
      </w:r>
      <w:bookmarkEnd w:id="3"/>
    </w:p>
    <w:p w:rsidR="00516BC3" w:rsidRDefault="00516BC3" w:rsidP="00516BC3">
      <w:r>
        <w:t>Für die Benutzung der Mediathek Crawler Webseite sind nur wenige Bedingungen zu erfüllen:</w:t>
      </w:r>
    </w:p>
    <w:p w:rsidR="00516BC3" w:rsidRDefault="00516BC3" w:rsidP="00516BC3">
      <w:pPr>
        <w:pStyle w:val="Listenabsatz"/>
        <w:numPr>
          <w:ilvl w:val="0"/>
          <w:numId w:val="34"/>
        </w:numPr>
      </w:pPr>
      <w:r>
        <w:t xml:space="preserve">Aktuelle Version eines Webbrowsers (erfolgreich getestet wurden die Browser Google Chrome, </w:t>
      </w:r>
      <w:proofErr w:type="spellStart"/>
      <w:r>
        <w:t>Mozilla</w:t>
      </w:r>
      <w:proofErr w:type="spellEnd"/>
      <w:r>
        <w:t xml:space="preserve"> </w:t>
      </w:r>
      <w:proofErr w:type="spellStart"/>
      <w:r>
        <w:t>FIrefox</w:t>
      </w:r>
      <w:proofErr w:type="spellEnd"/>
      <w:r>
        <w:t xml:space="preserve"> und Microsoft Internet Explorer unter Windows, sowie Safari unter </w:t>
      </w:r>
      <w:proofErr w:type="spellStart"/>
      <w:r>
        <w:t>MacOSX</w:t>
      </w:r>
      <w:proofErr w:type="spellEnd"/>
      <w:r>
        <w:t>)</w:t>
      </w:r>
    </w:p>
    <w:p w:rsidR="00516BC3" w:rsidRDefault="00516BC3" w:rsidP="00516BC3">
      <w:pPr>
        <w:pStyle w:val="Listenabsatz"/>
        <w:numPr>
          <w:ilvl w:val="0"/>
          <w:numId w:val="34"/>
        </w:numPr>
      </w:pPr>
      <w:r>
        <w:t xml:space="preserve">Internetverbindung (Je nach verfügbarer Bandbreite der Verbindung, können Videos in höheren Auflösungen nicht ohne ausreichendes </w:t>
      </w:r>
      <w:proofErr w:type="spellStart"/>
      <w:r>
        <w:t>Buffering</w:t>
      </w:r>
      <w:proofErr w:type="spellEnd"/>
      <w:r>
        <w:t xml:space="preserve"> unterbrechungsfrei wi</w:t>
      </w:r>
      <w:r>
        <w:t>e</w:t>
      </w:r>
      <w:r>
        <w:t>dergegeben werden)</w:t>
      </w:r>
    </w:p>
    <w:p w:rsidR="00516BC3" w:rsidRDefault="00516BC3" w:rsidP="00516BC3">
      <w:pPr>
        <w:rPr>
          <w:rFonts w:ascii="Times New Roman" w:hAnsi="Times New Roman"/>
          <w:sz w:val="24"/>
          <w:szCs w:val="24"/>
        </w:rPr>
      </w:pPr>
      <w:r>
        <w:t>Alternativ kann die Webseite auch von einem mobilen Gerät (Smartphone oder Tablet) aufg</w:t>
      </w:r>
      <w:r>
        <w:t>e</w:t>
      </w:r>
      <w:r>
        <w:t>rufen werden. Hierbei ist zu beachten, dass es aufgrund mangelnder Rechenleistung der Ger</w:t>
      </w:r>
      <w:r>
        <w:t>ä</w:t>
      </w:r>
      <w:r>
        <w:t>te zu längeren Wartezeiten beim Parsen der Videoinhalte kommen kann (erfolgreich getestet wurden Android Stock Browser, Google Chrome unter Android und Apple Safari unter iOS 7).</w:t>
      </w:r>
    </w:p>
    <w:p w:rsidR="00516BC3" w:rsidRDefault="00516BC3" w:rsidP="00516BC3">
      <w:pPr>
        <w:pStyle w:val="berschrift1"/>
      </w:pPr>
      <w:bookmarkStart w:id="4" w:name="_Toc397098906"/>
      <w:r w:rsidRPr="00516BC3">
        <w:lastRenderedPageBreak/>
        <w:t>Problemstellung</w:t>
      </w:r>
      <w:bookmarkEnd w:id="4"/>
    </w:p>
    <w:p w:rsidR="00516BC3" w:rsidDel="0038100C" w:rsidRDefault="00516BC3" w:rsidP="0038100C">
      <w:pPr>
        <w:rPr>
          <w:del w:id="5" w:author="Dave" w:date="2014-08-30T12:46:00Z"/>
        </w:rPr>
      </w:pPr>
      <w:r>
        <w:t>Die herzustellende Plattform dient der Sammlung von Videoinhalten verschiedener Medi</w:t>
      </w:r>
      <w:r>
        <w:t>a</w:t>
      </w:r>
      <w:r>
        <w:t>theken in einem einheitlichen Interface. Hierbei soll dem Anwender ermöglicht werden über eine Suchmaske mehrere Mediatheken zu durchsuchen und deren Inhalte an selbiger Stelle zu konsumieren. Ursprung des Projekts ist die Aufhebung des linearen Programmschemas von klassischen Fernsehsendern, sprich zu jedem Zeitpunkt verschiedenste Videoinhalte zur Ve</w:t>
      </w:r>
      <w:r>
        <w:t>r</w:t>
      </w:r>
      <w:r>
        <w:t>fügung zu haben.</w:t>
      </w:r>
    </w:p>
    <w:p w:rsidR="00516BC3" w:rsidRDefault="00516BC3" w:rsidP="0038100C">
      <w:pPr>
        <w:pPrChange w:id="6" w:author="Dave" w:date="2014-08-30T12:46:00Z">
          <w:pPr>
            <w:pStyle w:val="Folgeabsatz"/>
          </w:pPr>
        </w:pPrChange>
      </w:pPr>
      <w:del w:id="7" w:author="Dave" w:date="2014-08-30T12:46:00Z">
        <w:r w:rsidDel="0038100C">
          <w:delText>Der Mediathek Crawler ist eine alleinstehende Webplattform im Rahmen des Ma</w:delText>
        </w:r>
        <w:r w:rsidDel="0038100C">
          <w:delText>s</w:delText>
        </w:r>
        <w:r w:rsidDel="0038100C">
          <w:delText>terkurses “Praxisseminar” des Lehrstuhls Medieninformatik an der Universität Regensburg.</w:delText>
        </w:r>
      </w:del>
    </w:p>
    <w:p w:rsidR="00516BC3" w:rsidRDefault="00516BC3" w:rsidP="00516BC3">
      <w:pPr>
        <w:pStyle w:val="Folgeabsatz"/>
      </w:pPr>
      <w:r>
        <w:t>Zu den Nutzergruppen der Anwendung zählen insbesondere Nutzer der eingebundenen Mediatheken und weitere Streaming-Begeisterte jeglichen Alters. Zu deren Charakteristika zählen das sichere Bedienen eines Web-Browsers als auch einschlägige Erfahrung mit ähnl</w:t>
      </w:r>
      <w:r>
        <w:t>i</w:t>
      </w:r>
      <w:r>
        <w:t>chen Videostreaming-Angeboten.</w:t>
      </w:r>
    </w:p>
    <w:p w:rsidR="00516BC3" w:rsidRDefault="00516BC3" w:rsidP="00516BC3">
      <w:pPr>
        <w:pStyle w:val="Folgeabsatz"/>
      </w:pPr>
      <w:r>
        <w:t>Eine weitere große Zielgruppe bilden Personen, die keinen Fernseher besitzen, aber trotzdem an aktuellen Sendungen der öffentlich-rechtlichen Fernsehanstalten interessiert sind. Auch Personen, die aufgrund ihrer Tätigkeit oder anderer Gründe Sendungen nicht im programmgebundenen TV-Gerät ansehen können oder wollen. Stattdessen soll der Medi</w:t>
      </w:r>
      <w:r>
        <w:t>a</w:t>
      </w:r>
      <w:r>
        <w:t>thek-Crawler eine einfache Möglichkeit bieten, diese Abhängigkeit vom Fernsehprogramm zu umgehen.</w:t>
      </w:r>
    </w:p>
    <w:p w:rsidR="0038100C" w:rsidRDefault="00516BC3" w:rsidP="0038100C">
      <w:pPr>
        <w:rPr>
          <w:ins w:id="8" w:author="Dave" w:date="2014-08-30T12:46:00Z"/>
        </w:rPr>
      </w:pPr>
      <w:r>
        <w:t>Zusätzlich zu den bereits genannten Zielgruppen, ergibt sich durch den immer verbreit</w:t>
      </w:r>
      <w:r>
        <w:t>e</w:t>
      </w:r>
      <w:r>
        <w:t>teren Einsatz von Tablets und Smartphones eine weitere Nutzergruppe. Dieser soll es möglich sein, über ein mobiles Endgerät die Seite in vollem Umfang zu nutzen. Hierbei steht die Mob</w:t>
      </w:r>
      <w:r>
        <w:t>i</w:t>
      </w:r>
      <w:r>
        <w:t>lität der Anwendung (</w:t>
      </w:r>
      <w:proofErr w:type="spellStart"/>
      <w:r>
        <w:t>Responsive</w:t>
      </w:r>
      <w:proofErr w:type="spellEnd"/>
      <w:r>
        <w:t xml:space="preserve"> Design) klar im Vordergrund. Ein adaptives Nutzerinterface sorgt für eine funktionale und ansprechende Oberfläche der Webseite auf Geräten mit geri</w:t>
      </w:r>
      <w:r>
        <w:t>n</w:t>
      </w:r>
      <w:r>
        <w:t>geren Bildschirmgrößen.</w:t>
      </w:r>
      <w:ins w:id="9" w:author="Dave" w:date="2014-08-30T12:46:00Z">
        <w:r w:rsidR="0038100C" w:rsidRPr="0038100C">
          <w:t xml:space="preserve"> </w:t>
        </w:r>
      </w:ins>
    </w:p>
    <w:p w:rsidR="0038100C" w:rsidRDefault="0038100C" w:rsidP="0038100C">
      <w:pPr>
        <w:pStyle w:val="Folgeabsatz"/>
        <w:rPr>
          <w:ins w:id="10" w:author="Dave" w:date="2014-08-30T12:46:00Z"/>
        </w:rPr>
      </w:pPr>
      <w:ins w:id="11" w:author="Dave" w:date="2014-08-30T12:46:00Z">
        <w:r>
          <w:t>Der Mediathek Crawler ist eine alleinstehende Webplattform, die im Rahmen des Ma</w:t>
        </w:r>
        <w:r>
          <w:t>s</w:t>
        </w:r>
        <w:r>
          <w:t>terkurses “Praxisseminar” des Lehrstuhls Medieninformatik an der Universität Regensburg entstanden ist.</w:t>
        </w:r>
      </w:ins>
    </w:p>
    <w:p w:rsidR="00516BC3" w:rsidRDefault="00516BC3" w:rsidP="00516BC3">
      <w:pPr>
        <w:pStyle w:val="Folgeabsatz"/>
      </w:pPr>
    </w:p>
    <w:p w:rsidR="00516BC3" w:rsidRDefault="00516BC3" w:rsidP="00516BC3">
      <w:pPr>
        <w:pStyle w:val="berschrift1"/>
      </w:pPr>
      <w:bookmarkStart w:id="12" w:name="_Toc397098907"/>
      <w:r w:rsidRPr="00516BC3">
        <w:t>Projektbeschreibung</w:t>
      </w:r>
      <w:bookmarkEnd w:id="12"/>
    </w:p>
    <w:p w:rsidR="00516BC3" w:rsidRPr="00505479" w:rsidRDefault="00516BC3" w:rsidP="00516BC3">
      <w:pPr>
        <w:rPr>
          <w:rFonts w:ascii="Times New Roman" w:hAnsi="Times New Roman"/>
          <w:sz w:val="24"/>
          <w:szCs w:val="24"/>
        </w:rPr>
      </w:pPr>
      <w:r>
        <w:t xml:space="preserve">Wie oben bereits erwähnt stellt die Verstreuung der Videoinhalte auf mehrere Mediatheken ein Problem dar. Mit dem Mediathek Crawler ist es möglich diese Inhalte auf einer einzigen Seite zu finden und </w:t>
      </w:r>
      <w:del w:id="13" w:author="Dave" w:date="2014-08-30T12:47:00Z">
        <w:r w:rsidDel="0038100C">
          <w:delText xml:space="preserve">du </w:delText>
        </w:r>
      </w:del>
      <w:ins w:id="14" w:author="Dave" w:date="2014-08-30T12:47:00Z">
        <w:r w:rsidR="0038100C">
          <w:t>z</w:t>
        </w:r>
        <w:r w:rsidR="0038100C">
          <w:t xml:space="preserve">u </w:t>
        </w:r>
      </w:ins>
      <w:r>
        <w:t>konsumieren. Dazu werden die Suchfunktionen</w:t>
      </w:r>
      <w:ins w:id="15" w:author="Dave" w:date="2014-08-30T12:47:00Z">
        <w:r w:rsidR="0038100C">
          <w:t xml:space="preserve"> bzw. Unterseiten</w:t>
        </w:r>
      </w:ins>
      <w:r>
        <w:t xml:space="preserve"> </w:t>
      </w:r>
      <w:r>
        <w:lastRenderedPageBreak/>
        <w:t xml:space="preserve">der einzelnen Mediatheken angesprochen und die Ergebnisse geparst. Durch das </w:t>
      </w:r>
      <w:del w:id="16" w:author="Dave" w:date="2014-08-30T12:47:00Z">
        <w:r w:rsidDel="0038100C">
          <w:delText xml:space="preserve">anlegen </w:delText>
        </w:r>
      </w:del>
      <w:ins w:id="17" w:author="Dave" w:date="2014-08-30T12:47:00Z">
        <w:r w:rsidR="0038100C">
          <w:t>A</w:t>
        </w:r>
        <w:r w:rsidR="0038100C">
          <w:t xml:space="preserve">nlegen </w:t>
        </w:r>
      </w:ins>
      <w:r>
        <w:t>von Playlisten und der Merkliste</w:t>
      </w:r>
      <w:ins w:id="18" w:author="Dave" w:date="2014-08-30T12:50:00Z">
        <w:r w:rsidR="0038100C">
          <w:t>,</w:t>
        </w:r>
      </w:ins>
      <w:r>
        <w:t xml:space="preserve"> welche </w:t>
      </w:r>
      <w:del w:id="19" w:author="Dave" w:date="2014-08-30T12:53:00Z">
        <w:r w:rsidDel="0038100C">
          <w:delText xml:space="preserve">beide </w:delText>
        </w:r>
      </w:del>
      <w:r>
        <w:t xml:space="preserve">für </w:t>
      </w:r>
      <w:del w:id="20" w:author="Dave" w:date="2014-08-30T12:50:00Z">
        <w:r w:rsidDel="0038100C">
          <w:delText xml:space="preserve">jeden </w:delText>
        </w:r>
      </w:del>
      <w:ins w:id="21" w:author="Dave" w:date="2014-08-30T12:50:00Z">
        <w:r w:rsidR="0038100C">
          <w:t>registrierte</w:t>
        </w:r>
        <w:r w:rsidR="0038100C">
          <w:t xml:space="preserve"> </w:t>
        </w:r>
      </w:ins>
      <w:r>
        <w:t xml:space="preserve">Nutzer in einer Datenbank gespeichert werden, wird das klassische Prinzip des Fernsehens </w:t>
      </w:r>
      <w:del w:id="22" w:author="Dave" w:date="2014-08-30T12:52:00Z">
        <w:r w:rsidDel="0038100C">
          <w:delText>aufgehoben</w:delText>
        </w:r>
      </w:del>
      <w:ins w:id="23" w:author="Dave" w:date="2014-08-30T12:52:00Z">
        <w:r w:rsidR="0038100C">
          <w:t>moder</w:t>
        </w:r>
      </w:ins>
      <w:ins w:id="24" w:author="Dave" w:date="2014-08-30T12:53:00Z">
        <w:r w:rsidR="0038100C">
          <w:t>n</w:t>
        </w:r>
      </w:ins>
      <w:ins w:id="25" w:author="Dave" w:date="2014-08-30T12:52:00Z">
        <w:r w:rsidR="0038100C">
          <w:t>isiert</w:t>
        </w:r>
      </w:ins>
      <w:ins w:id="26" w:author="Dave" w:date="2014-08-30T12:53:00Z">
        <w:r w:rsidR="0038100C">
          <w:t xml:space="preserve">. </w:t>
        </w:r>
      </w:ins>
      <w:del w:id="27" w:author="Dave" w:date="2014-08-30T12:52:00Z">
        <w:r w:rsidDel="0038100C">
          <w:delText xml:space="preserve"> </w:delText>
        </w:r>
      </w:del>
      <w:del w:id="28" w:author="Dave" w:date="2014-08-30T12:53:00Z">
        <w:r w:rsidDel="0038100C">
          <w:delText xml:space="preserve">und </w:delText>
        </w:r>
      </w:del>
      <w:del w:id="29" w:author="Dave" w:date="2014-08-30T12:52:00Z">
        <w:r w:rsidDel="0038100C">
          <w:delText>man hat</w:delText>
        </w:r>
      </w:del>
      <w:del w:id="30" w:author="Dave" w:date="2014-08-30T12:53:00Z">
        <w:r w:rsidDel="0038100C">
          <w:delText xml:space="preserve"> die Möglichkeit </w:delText>
        </w:r>
      </w:del>
      <w:del w:id="31" w:author="Dave" w:date="2014-08-30T12:52:00Z">
        <w:r w:rsidDel="0038100C">
          <w:delText xml:space="preserve">sein eigenes </w:delText>
        </w:r>
      </w:del>
      <w:del w:id="32" w:author="Dave" w:date="2014-08-30T12:53:00Z">
        <w:r w:rsidDel="0038100C">
          <w:delText>favorisiertes Pr</w:delText>
        </w:r>
        <w:r w:rsidDel="0038100C">
          <w:delText>o</w:delText>
        </w:r>
        <w:r w:rsidDel="0038100C">
          <w:delText>gramm anszusehen.</w:delText>
        </w:r>
      </w:del>
    </w:p>
    <w:p w:rsidR="00516BC3" w:rsidRDefault="00516BC3" w:rsidP="00516BC3">
      <w:pPr>
        <w:pStyle w:val="Folgeabsatz"/>
      </w:pPr>
      <w:r>
        <w:t xml:space="preserve">In den folgenden Punkten werden sowohl der Funktionsumfang als auch die </w:t>
      </w:r>
      <w:ins w:id="33" w:author="Dave" w:date="2014-08-30T12:53:00Z">
        <w:r w:rsidR="0038100C">
          <w:t xml:space="preserve">neu </w:t>
        </w:r>
      </w:ins>
      <w:r>
        <w:t>erschlo</w:t>
      </w:r>
      <w:r>
        <w:t>s</w:t>
      </w:r>
      <w:r>
        <w:t>senen Möglichkeiten für den Anwender näher beschrieben und anhand von Screenshots s</w:t>
      </w:r>
      <w:r>
        <w:t>o</w:t>
      </w:r>
      <w:r>
        <w:t xml:space="preserve">wohl aus der mobilen als auch aus der </w:t>
      </w:r>
      <w:del w:id="34" w:author="Dave" w:date="2014-08-30T12:54:00Z">
        <w:r w:rsidDel="0038100C">
          <w:delText xml:space="preserve">Desktopversion </w:delText>
        </w:r>
      </w:del>
      <w:ins w:id="35" w:author="Dave" w:date="2014-08-30T12:54:00Z">
        <w:r w:rsidR="0038100C">
          <w:t>Desktop</w:t>
        </w:r>
        <w:r w:rsidR="0038100C">
          <w:t>-V</w:t>
        </w:r>
        <w:r w:rsidR="0038100C">
          <w:t>ersion</w:t>
        </w:r>
        <w:r w:rsidR="0038100C">
          <w:t>,</w:t>
        </w:r>
        <w:r w:rsidR="0038100C">
          <w:t xml:space="preserve"> </w:t>
        </w:r>
      </w:ins>
      <w:r>
        <w:t>aus einer Release-nahen Version der A</w:t>
      </w:r>
      <w:r>
        <w:t>n</w:t>
      </w:r>
      <w:r>
        <w:t>wendung</w:t>
      </w:r>
      <w:ins w:id="36" w:author="Dave" w:date="2014-08-30T12:54:00Z">
        <w:r w:rsidR="0038100C">
          <w:t>,</w:t>
        </w:r>
      </w:ins>
      <w:r>
        <w:t xml:space="preserve"> veranschaulicht.</w:t>
      </w:r>
    </w:p>
    <w:p w:rsidR="00516BC3" w:rsidRDefault="00516BC3" w:rsidP="00516BC3">
      <w:pPr>
        <w:pStyle w:val="berschrift2"/>
      </w:pPr>
      <w:bookmarkStart w:id="37" w:name="_Toc397098908"/>
      <w:r w:rsidRPr="00516BC3">
        <w:t>Auffinden</w:t>
      </w:r>
      <w:r>
        <w:t xml:space="preserve"> von Sendungen</w:t>
      </w:r>
      <w:bookmarkEnd w:id="37"/>
    </w:p>
    <w:p w:rsidR="00516BC3" w:rsidRDefault="00516BC3" w:rsidP="00516BC3">
      <w:r>
        <w:t>Den Nutzern des Mediathek-</w:t>
      </w:r>
      <w:proofErr w:type="spellStart"/>
      <w:r>
        <w:t>Crawlers</w:t>
      </w:r>
      <w:proofErr w:type="spellEnd"/>
      <w:del w:id="38" w:author="Dave" w:date="2014-08-30T12:57:00Z">
        <w:r w:rsidDel="0038100C">
          <w:rPr>
            <w:strike/>
          </w:rPr>
          <w:delText xml:space="preserve"> </w:delText>
        </w:r>
      </w:del>
      <w:ins w:id="39" w:author="Dave" w:date="2014-08-30T12:57:00Z">
        <w:r w:rsidR="0038100C">
          <w:rPr>
            <w:strike/>
          </w:rPr>
          <w:t xml:space="preserve"> </w:t>
        </w:r>
      </w:ins>
      <w:r>
        <w:t>wird die Möglichkeit gegeben gezielt und explorativ nach Inhalten zu suchen</w:t>
      </w:r>
    </w:p>
    <w:p w:rsidR="00516BC3" w:rsidRDefault="00516BC3" w:rsidP="00516BC3">
      <w:pPr>
        <w:pStyle w:val="Listenabsatz"/>
        <w:numPr>
          <w:ilvl w:val="0"/>
          <w:numId w:val="19"/>
        </w:numPr>
      </w:pPr>
      <w:r w:rsidRPr="00516BC3">
        <w:rPr>
          <w:b/>
          <w:bCs/>
        </w:rPr>
        <w:t>Freitext-Suchfunktion</w:t>
      </w:r>
      <w:r>
        <w:t xml:space="preserve">: Anhand der Eingabe von Schlüsselwörtern in ein Suchfeld </w:t>
      </w:r>
      <w:del w:id="40" w:author="Dave" w:date="2014-08-30T12:58:00Z">
        <w:r w:rsidDel="0038100C">
          <w:delText>können</w:delText>
        </w:r>
        <w:r w:rsidRPr="00516BC3" w:rsidDel="0038100C">
          <w:rPr>
            <w:strike/>
          </w:rPr>
          <w:delText xml:space="preserve"> </w:delText>
        </w:r>
      </w:del>
      <w:ins w:id="41" w:author="Dave" w:date="2014-08-30T12:58:00Z">
        <w:r w:rsidR="0038100C">
          <w:t>können</w:t>
        </w:r>
        <w:r w:rsidR="0038100C">
          <w:rPr>
            <w:strike/>
          </w:rPr>
          <w:t xml:space="preserve"> </w:t>
        </w:r>
      </w:ins>
      <w:r>
        <w:t>passende Inhalte gefunden und die Ergebnisse aufgelistet werden.</w:t>
      </w:r>
    </w:p>
    <w:p w:rsidR="00516BC3" w:rsidRDefault="00516BC3" w:rsidP="00516BC3">
      <w:pPr>
        <w:pStyle w:val="Listenabsatz"/>
        <w:numPr>
          <w:ilvl w:val="0"/>
          <w:numId w:val="19"/>
        </w:numPr>
      </w:pPr>
      <w:r w:rsidRPr="00516BC3">
        <w:rPr>
          <w:b/>
          <w:bCs/>
        </w:rPr>
        <w:t>Suche anhand von Kategorien</w:t>
      </w:r>
      <w:r>
        <w:t>: Es wurden zunächst Kategorien, als Ergebnis einer Wettbewerbsanalyse gebildet. Die Inhalte können anhand dieser Kategorien gefu</w:t>
      </w:r>
      <w:r>
        <w:t>n</w:t>
      </w:r>
      <w:r>
        <w:t xml:space="preserve">den und die Ergebnisse aufgelistet werden. </w:t>
      </w:r>
    </w:p>
    <w:p w:rsidR="00516BC3" w:rsidRDefault="00516BC3" w:rsidP="00516BC3">
      <w:pPr>
        <w:pStyle w:val="Listenabsatz"/>
        <w:numPr>
          <w:ilvl w:val="0"/>
          <w:numId w:val="19"/>
        </w:numPr>
      </w:pPr>
      <w:r w:rsidRPr="00516BC3">
        <w:rPr>
          <w:b/>
          <w:bCs/>
        </w:rPr>
        <w:t>Filterfunktionen</w:t>
      </w:r>
      <w:r>
        <w:t>: Neben Kategorien, kann die Suche auch durch Angabe eines b</w:t>
      </w:r>
      <w:r>
        <w:t>e</w:t>
      </w:r>
      <w:r>
        <w:t xml:space="preserve">stimmten </w:t>
      </w:r>
      <w:del w:id="42" w:author="Dave" w:date="2014-08-30T12:58:00Z">
        <w:r w:rsidDel="0038100C">
          <w:delText>Zeitraum</w:delText>
        </w:r>
      </w:del>
      <w:ins w:id="43" w:author="Dave" w:date="2014-08-30T12:58:00Z">
        <w:r w:rsidR="0038100C">
          <w:t>Zeitraums</w:t>
        </w:r>
      </w:ins>
      <w:r>
        <w:t xml:space="preserve"> oder durch die Angabe einer Mindestlänge spezifiziert werden.</w:t>
      </w:r>
    </w:p>
    <w:p w:rsidR="00516BC3" w:rsidRDefault="00516BC3" w:rsidP="00505479">
      <w:pPr>
        <w:pStyle w:val="Abbildung"/>
      </w:pPr>
      <w:r>
        <w:rPr>
          <w:lang w:eastAsia="de-DE"/>
        </w:rPr>
        <w:lastRenderedPageBreak/>
        <w:drawing>
          <wp:inline distT="0" distB="0" distL="0" distR="0">
            <wp:extent cx="5394960" cy="4008546"/>
            <wp:effectExtent l="190500" t="190500" r="186690" b="182880"/>
            <wp:docPr id="13" name="Grafik 13" descr="Screenshot_desktop_suche_und_suchergebni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desktop_suche_und_suchergebnisse.pn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7922" cy="4040467"/>
                    </a:xfrm>
                    <a:prstGeom prst="rect">
                      <a:avLst/>
                    </a:prstGeom>
                    <a:ln>
                      <a:noFill/>
                    </a:ln>
                    <a:effectLst>
                      <a:outerShdw blurRad="190500" algn="tl" rotWithShape="0">
                        <a:srgbClr val="000000">
                          <a:alpha val="70000"/>
                        </a:srgbClr>
                      </a:outerShdw>
                    </a:effectLst>
                  </pic:spPr>
                </pic:pic>
              </a:graphicData>
            </a:graphic>
          </wp:inline>
        </w:drawing>
      </w:r>
    </w:p>
    <w:p w:rsidR="00516BC3" w:rsidRDefault="00516BC3" w:rsidP="00516BC3">
      <w:pPr>
        <w:pStyle w:val="Beschriftung"/>
        <w:rPr>
          <w:rFonts w:ascii="Times New Roman" w:hAnsi="Times New Roman" w:cs="Times New Roman"/>
          <w:sz w:val="24"/>
          <w:szCs w:val="24"/>
        </w:rPr>
      </w:pPr>
      <w:bookmarkStart w:id="44" w:name="_Ref397098805"/>
      <w:bookmarkStart w:id="45" w:name="_Toc397098892"/>
      <w:r>
        <w:t xml:space="preserve">Abbildung </w:t>
      </w:r>
      <w:fldSimple w:instr=" SEQ Abbildung \* ARABIC ">
        <w:r w:rsidR="00F12111">
          <w:rPr>
            <w:noProof/>
          </w:rPr>
          <w:t>1</w:t>
        </w:r>
      </w:fldSimple>
      <w:bookmarkEnd w:id="44"/>
      <w:r>
        <w:t>: Suchergebnisse (Desktop)</w:t>
      </w:r>
      <w:bookmarkEnd w:id="45"/>
    </w:p>
    <w:p w:rsidR="00516BC3" w:rsidRDefault="00516BC3" w:rsidP="00505479">
      <w:pPr>
        <w:pStyle w:val="Abbildung"/>
      </w:pPr>
      <w:r>
        <w:rPr>
          <w:lang w:eastAsia="de-DE"/>
        </w:rPr>
        <w:drawing>
          <wp:inline distT="0" distB="0" distL="0" distR="0">
            <wp:extent cx="3926620" cy="3753203"/>
            <wp:effectExtent l="171450" t="133350" r="169130" b="94897"/>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mobil_filter.p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3938154" cy="3764228"/>
                    </a:xfrm>
                    <a:prstGeom prst="rect">
                      <a:avLst/>
                    </a:prstGeom>
                    <a:ln>
                      <a:noFill/>
                    </a:ln>
                    <a:effectLst>
                      <a:outerShdw blurRad="190500" algn="tl" rotWithShape="0">
                        <a:srgbClr val="000000">
                          <a:alpha val="70000"/>
                        </a:srgbClr>
                      </a:outerShdw>
                    </a:effectLst>
                  </pic:spPr>
                </pic:pic>
              </a:graphicData>
            </a:graphic>
          </wp:inline>
        </w:drawing>
      </w:r>
    </w:p>
    <w:p w:rsidR="00516BC3" w:rsidRDefault="00516BC3" w:rsidP="00516BC3">
      <w:pPr>
        <w:pStyle w:val="Beschriftung"/>
      </w:pPr>
      <w:bookmarkStart w:id="46" w:name="_Toc397098893"/>
      <w:r>
        <w:t xml:space="preserve">Abbildung </w:t>
      </w:r>
      <w:fldSimple w:instr=" SEQ Abbildung \* ARABIC ">
        <w:r w:rsidR="00F12111">
          <w:rPr>
            <w:noProof/>
          </w:rPr>
          <w:t>2</w:t>
        </w:r>
      </w:fldSimple>
      <w:r>
        <w:t>: Filter und Rubriken (Mobil)</w:t>
      </w:r>
      <w:bookmarkEnd w:id="46"/>
    </w:p>
    <w:p w:rsidR="00516BC3" w:rsidRDefault="00516BC3" w:rsidP="00516BC3">
      <w:pPr>
        <w:pStyle w:val="berschrift2"/>
      </w:pPr>
      <w:bookmarkStart w:id="47" w:name="_Toc397098909"/>
      <w:proofErr w:type="spellStart"/>
      <w:r w:rsidRPr="00516BC3">
        <w:lastRenderedPageBreak/>
        <w:t>Streamen</w:t>
      </w:r>
      <w:bookmarkEnd w:id="47"/>
      <w:proofErr w:type="spellEnd"/>
    </w:p>
    <w:p w:rsidR="00516BC3" w:rsidRDefault="00516BC3" w:rsidP="00516BC3">
      <w:pPr>
        <w:pStyle w:val="Listenabsatz"/>
        <w:numPr>
          <w:ilvl w:val="0"/>
          <w:numId w:val="35"/>
        </w:numPr>
      </w:pPr>
      <w:r w:rsidRPr="00516BC3">
        <w:rPr>
          <w:b/>
          <w:bCs/>
        </w:rPr>
        <w:t xml:space="preserve">Alte  sowie aktuelle Videobeiträge: </w:t>
      </w:r>
      <w:r>
        <w:t>Die Inhalte der Mediatheken werden auf der Se</w:t>
      </w:r>
      <w:r>
        <w:t>i</w:t>
      </w:r>
      <w:r>
        <w:t>te des Mediatheks-</w:t>
      </w:r>
      <w:proofErr w:type="spellStart"/>
      <w:r>
        <w:t>Crawlers</w:t>
      </w:r>
      <w:proofErr w:type="spellEnd"/>
      <w:r>
        <w:t xml:space="preserve"> in einem Videoplayer </w:t>
      </w:r>
      <w:proofErr w:type="spellStart"/>
      <w:r>
        <w:t>gestreamt</w:t>
      </w:r>
      <w:proofErr w:type="spellEnd"/>
      <w:r>
        <w:t>.</w:t>
      </w:r>
    </w:p>
    <w:p w:rsidR="00516BC3" w:rsidRDefault="00516BC3" w:rsidP="00505479">
      <w:pPr>
        <w:pStyle w:val="Abbildung"/>
      </w:pPr>
      <w:r>
        <w:rPr>
          <w:lang w:eastAsia="de-DE"/>
        </w:rPr>
        <w:drawing>
          <wp:inline distT="0" distB="0" distL="0" distR="0">
            <wp:extent cx="5218490" cy="2618930"/>
            <wp:effectExtent l="190500" t="190500" r="191770" b="181610"/>
            <wp:docPr id="10" name="Grafik 10" descr="video_detailsse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deo_detailsseite.PN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6237" cy="2637873"/>
                    </a:xfrm>
                    <a:prstGeom prst="rect">
                      <a:avLst/>
                    </a:prstGeom>
                    <a:ln>
                      <a:noFill/>
                    </a:ln>
                    <a:effectLst>
                      <a:outerShdw blurRad="190500" algn="tl" rotWithShape="0">
                        <a:srgbClr val="000000">
                          <a:alpha val="70000"/>
                        </a:srgbClr>
                      </a:outerShdw>
                    </a:effectLst>
                  </pic:spPr>
                </pic:pic>
              </a:graphicData>
            </a:graphic>
          </wp:inline>
        </w:drawing>
      </w:r>
    </w:p>
    <w:p w:rsidR="00516BC3" w:rsidRPr="00516BC3" w:rsidRDefault="00516BC3" w:rsidP="00516BC3">
      <w:pPr>
        <w:pStyle w:val="Beschriftung"/>
      </w:pPr>
      <w:bookmarkStart w:id="48" w:name="_Toc397098894"/>
      <w:r>
        <w:t xml:space="preserve">Abbildung </w:t>
      </w:r>
      <w:fldSimple w:instr=" SEQ Abbildung \* ARABIC ">
        <w:r w:rsidR="00F12111">
          <w:rPr>
            <w:noProof/>
          </w:rPr>
          <w:t>3</w:t>
        </w:r>
      </w:fldSimple>
      <w:r>
        <w:t xml:space="preserve">: Video </w:t>
      </w:r>
      <w:del w:id="49" w:author="Dave" w:date="2014-08-30T13:00:00Z">
        <w:r w:rsidDel="0038100C">
          <w:delText xml:space="preserve">Streamingseite </w:delText>
        </w:r>
      </w:del>
      <w:ins w:id="50" w:author="Dave" w:date="2014-08-30T13:00:00Z">
        <w:r w:rsidR="0038100C">
          <w:t>Detailansicht</w:t>
        </w:r>
        <w:r w:rsidR="0038100C">
          <w:t xml:space="preserve"> </w:t>
        </w:r>
      </w:ins>
      <w:r>
        <w:t>(Desktop)</w:t>
      </w:r>
      <w:bookmarkEnd w:id="48"/>
    </w:p>
    <w:p w:rsidR="00516BC3" w:rsidRDefault="00516BC3" w:rsidP="00516BC3">
      <w:pPr>
        <w:pStyle w:val="berschrift2"/>
      </w:pPr>
      <w:bookmarkStart w:id="51" w:name="_Toc397098910"/>
      <w:r>
        <w:t>Personalisierungsmöglichkeiten</w:t>
      </w:r>
      <w:bookmarkEnd w:id="51"/>
    </w:p>
    <w:p w:rsidR="00516BC3" w:rsidRDefault="00516BC3" w:rsidP="00516BC3">
      <w:r>
        <w:t>Den Nutzern des Mediathek-Crawlers wird mithilfe einer einfachen Login-Funktion eine Mö</w:t>
      </w:r>
      <w:r>
        <w:t>g</w:t>
      </w:r>
      <w:r>
        <w:t>lichkeit gegeben, die Seite an ihre Bedürfnisse anzupassen. Hierfür  wurden folgende Funkti</w:t>
      </w:r>
      <w:r>
        <w:t>o</w:t>
      </w:r>
      <w:r>
        <w:t>nen implementiert:   </w:t>
      </w:r>
    </w:p>
    <w:p w:rsidR="00516BC3" w:rsidRDefault="00516BC3" w:rsidP="00516BC3">
      <w:pPr>
        <w:pStyle w:val="Listenabsatz"/>
        <w:numPr>
          <w:ilvl w:val="0"/>
          <w:numId w:val="35"/>
        </w:numPr>
      </w:pPr>
      <w:r w:rsidRPr="00516BC3">
        <w:rPr>
          <w:b/>
          <w:bCs/>
        </w:rPr>
        <w:t>Mein Konto</w:t>
      </w:r>
      <w:r>
        <w:t>: Auf der Seite “Mein Konto” werden</w:t>
      </w:r>
      <w:ins w:id="52" w:author="Dave" w:date="2014-08-30T13:01:00Z">
        <w:r w:rsidR="0038100C">
          <w:t xml:space="preserve"> folgende</w:t>
        </w:r>
      </w:ins>
      <w:r>
        <w:t xml:space="preserve"> Informationen für den ei</w:t>
      </w:r>
      <w:r>
        <w:t>n</w:t>
      </w:r>
      <w:r>
        <w:t>geloggten Benutzer angezeigt</w:t>
      </w:r>
      <w:del w:id="53" w:author="Dave" w:date="2014-08-30T13:01:00Z">
        <w:r w:rsidDel="0038100C">
          <w:delText xml:space="preserve">, </w:delText>
        </w:r>
      </w:del>
      <w:ins w:id="54" w:author="Dave" w:date="2014-08-30T13:01:00Z">
        <w:r w:rsidR="0038100C">
          <w:t>:</w:t>
        </w:r>
        <w:r w:rsidR="0038100C">
          <w:t xml:space="preserve"> </w:t>
        </w:r>
      </w:ins>
      <w:del w:id="55" w:author="Dave" w:date="2014-08-30T13:01:00Z">
        <w:r w:rsidDel="0038100C">
          <w:delText xml:space="preserve">wie die </w:delText>
        </w:r>
      </w:del>
      <w:ins w:id="56" w:author="Dave" w:date="2014-08-30T13:01:00Z">
        <w:r w:rsidR="0038100C">
          <w:t>D</w:t>
        </w:r>
        <w:r w:rsidR="0038100C">
          <w:t xml:space="preserve">ie </w:t>
        </w:r>
      </w:ins>
      <w:r>
        <w:t>bereits angelegten Playlisten, und die gemerkten Videos. Es können jeweils bis zu fünf Playlisten und fünf gemerkte Videos angezeigt werden. Außerdem hat der Benutzer die Möglichkeit auf dieser Seite sein Pas</w:t>
      </w:r>
      <w:r>
        <w:t>s</w:t>
      </w:r>
      <w:r>
        <w:t xml:space="preserve">wort zu ändern. </w:t>
      </w:r>
    </w:p>
    <w:p w:rsidR="00505479" w:rsidRDefault="00516BC3" w:rsidP="00505479">
      <w:pPr>
        <w:pStyle w:val="Abbildung"/>
      </w:pPr>
      <w:r w:rsidRPr="00505479">
        <w:rPr>
          <w:lang w:eastAsia="de-DE"/>
        </w:rPr>
        <w:lastRenderedPageBreak/>
        <w:drawing>
          <wp:inline distT="0" distB="0" distL="0" distR="0">
            <wp:extent cx="5305957" cy="3952875"/>
            <wp:effectExtent l="190500" t="190500" r="200025" b="180975"/>
            <wp:docPr id="9" name="Grafik 9" descr="Screenshot_desktop_meinKo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desktop_meinKonto.pn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57458" cy="3991243"/>
                    </a:xfrm>
                    <a:prstGeom prst="rect">
                      <a:avLst/>
                    </a:prstGeom>
                    <a:ln>
                      <a:noFill/>
                    </a:ln>
                    <a:effectLst>
                      <a:outerShdw blurRad="190500" algn="tl" rotWithShape="0">
                        <a:srgbClr val="000000">
                          <a:alpha val="70000"/>
                        </a:srgbClr>
                      </a:outerShdw>
                    </a:effectLst>
                  </pic:spPr>
                </pic:pic>
              </a:graphicData>
            </a:graphic>
          </wp:inline>
        </w:drawing>
      </w:r>
    </w:p>
    <w:p w:rsidR="00505479" w:rsidRPr="00505479" w:rsidRDefault="00505479" w:rsidP="00505479">
      <w:pPr>
        <w:pStyle w:val="Beschriftung"/>
      </w:pPr>
      <w:bookmarkStart w:id="57" w:name="_Toc397098895"/>
      <w:r>
        <w:t xml:space="preserve">Abbildung </w:t>
      </w:r>
      <w:fldSimple w:instr=" SEQ Abbildung \* ARABIC ">
        <w:r w:rsidR="00F12111">
          <w:rPr>
            <w:noProof/>
          </w:rPr>
          <w:t>4</w:t>
        </w:r>
      </w:fldSimple>
      <w:r>
        <w:t>: Mein Konto (Desktop)</w:t>
      </w:r>
      <w:bookmarkEnd w:id="57"/>
    </w:p>
    <w:p w:rsidR="00516BC3" w:rsidRDefault="00516BC3" w:rsidP="00505479">
      <w:pPr>
        <w:pStyle w:val="Listenabsatz"/>
        <w:numPr>
          <w:ilvl w:val="0"/>
          <w:numId w:val="35"/>
        </w:numPr>
      </w:pPr>
      <w:r w:rsidRPr="00505479">
        <w:rPr>
          <w:b/>
          <w:bCs/>
        </w:rPr>
        <w:t>Playlisten</w:t>
      </w:r>
      <w:r>
        <w:t>: Videos werden in Playlisten verwaltet. Diese Funktion steht nur registrie</w:t>
      </w:r>
      <w:r>
        <w:t>r</w:t>
      </w:r>
      <w:r>
        <w:t>ten Nutzern zur Verfügung. Durch das Registrieren werden die Playlisten mit der a</w:t>
      </w:r>
      <w:r>
        <w:t>n</w:t>
      </w:r>
      <w:r>
        <w:t>gegebenen E-Mail-Adresse verknüpft und serverseitig gespeichert.</w:t>
      </w:r>
    </w:p>
    <w:p w:rsidR="00505479" w:rsidRDefault="00516BC3" w:rsidP="00505479">
      <w:pPr>
        <w:pStyle w:val="Abbildung"/>
      </w:pPr>
      <w:r>
        <w:rPr>
          <w:lang w:eastAsia="de-DE"/>
        </w:rPr>
        <w:lastRenderedPageBreak/>
        <w:drawing>
          <wp:inline distT="0" distB="0" distL="0" distR="0">
            <wp:extent cx="4514850" cy="3307101"/>
            <wp:effectExtent l="190500" t="190500" r="190500" b="198120"/>
            <wp:docPr id="8" name="Grafik 8" descr="Sreenshot_desktop_play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reenshot_desktop_playlist.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29762" cy="3318024"/>
                    </a:xfrm>
                    <a:prstGeom prst="rect">
                      <a:avLst/>
                    </a:prstGeom>
                    <a:ln>
                      <a:noFill/>
                    </a:ln>
                    <a:effectLst>
                      <a:outerShdw blurRad="190500" algn="tl" rotWithShape="0">
                        <a:srgbClr val="000000">
                          <a:alpha val="70000"/>
                        </a:srgbClr>
                      </a:outerShdw>
                    </a:effectLst>
                  </pic:spPr>
                </pic:pic>
              </a:graphicData>
            </a:graphic>
          </wp:inline>
        </w:drawing>
      </w:r>
    </w:p>
    <w:p w:rsidR="00516BC3" w:rsidRDefault="00505479" w:rsidP="00505479">
      <w:pPr>
        <w:pStyle w:val="Beschriftung"/>
        <w:rPr>
          <w:rFonts w:ascii="Times New Roman" w:hAnsi="Times New Roman" w:cs="Times New Roman"/>
          <w:sz w:val="24"/>
          <w:szCs w:val="24"/>
        </w:rPr>
      </w:pPr>
      <w:bookmarkStart w:id="58" w:name="_Toc397098896"/>
      <w:r>
        <w:t xml:space="preserve">Abbildung </w:t>
      </w:r>
      <w:fldSimple w:instr=" SEQ Abbildung \* ARABIC ">
        <w:r w:rsidR="00F12111">
          <w:rPr>
            <w:noProof/>
          </w:rPr>
          <w:t>5</w:t>
        </w:r>
      </w:fldSimple>
      <w:r>
        <w:t>: Playlisten (</w:t>
      </w:r>
      <w:r w:rsidRPr="00505479">
        <w:t>Desktop</w:t>
      </w:r>
      <w:r>
        <w:t>)</w:t>
      </w:r>
      <w:bookmarkEnd w:id="58"/>
    </w:p>
    <w:p w:rsidR="00505479" w:rsidRDefault="00516BC3" w:rsidP="00505479">
      <w:pPr>
        <w:pStyle w:val="Abbildung"/>
      </w:pPr>
      <w:r w:rsidRPr="00505479">
        <w:rPr>
          <w:lang w:eastAsia="de-DE"/>
        </w:rPr>
        <w:drawing>
          <wp:inline distT="0" distB="0" distL="0" distR="0">
            <wp:extent cx="2394942" cy="4257675"/>
            <wp:effectExtent l="190500" t="190500" r="196215" b="180975"/>
            <wp:docPr id="7" name="Grafik 7" descr="Screenshot_mobil_playl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mobil_playliste.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9486" cy="4283531"/>
                    </a:xfrm>
                    <a:prstGeom prst="rect">
                      <a:avLst/>
                    </a:prstGeom>
                    <a:ln>
                      <a:noFill/>
                    </a:ln>
                    <a:effectLst>
                      <a:outerShdw blurRad="190500" algn="tl" rotWithShape="0">
                        <a:srgbClr val="000000">
                          <a:alpha val="70000"/>
                        </a:srgbClr>
                      </a:outerShdw>
                    </a:effectLst>
                  </pic:spPr>
                </pic:pic>
              </a:graphicData>
            </a:graphic>
          </wp:inline>
        </w:drawing>
      </w:r>
    </w:p>
    <w:p w:rsidR="00516BC3" w:rsidRDefault="00505479" w:rsidP="00505479">
      <w:pPr>
        <w:pStyle w:val="Beschriftung"/>
      </w:pPr>
      <w:bookmarkStart w:id="59" w:name="_Toc397098897"/>
      <w:r>
        <w:t xml:space="preserve">Abbildung </w:t>
      </w:r>
      <w:fldSimple w:instr=" SEQ Abbildung \* ARABIC ">
        <w:r w:rsidR="00F12111">
          <w:rPr>
            <w:noProof/>
          </w:rPr>
          <w:t>6</w:t>
        </w:r>
      </w:fldSimple>
      <w:r>
        <w:t>: Playlisten (Mobil)</w:t>
      </w:r>
      <w:bookmarkEnd w:id="59"/>
    </w:p>
    <w:p w:rsidR="00516BC3" w:rsidRDefault="00516BC3" w:rsidP="00505479">
      <w:pPr>
        <w:pStyle w:val="Listenabsatz"/>
        <w:numPr>
          <w:ilvl w:val="0"/>
          <w:numId w:val="35"/>
        </w:numPr>
      </w:pPr>
      <w:r w:rsidRPr="00505479">
        <w:rPr>
          <w:b/>
          <w:bCs/>
        </w:rPr>
        <w:lastRenderedPageBreak/>
        <w:t>Merklisten</w:t>
      </w:r>
      <w:r>
        <w:t>: Alle verfügbaren Videoinhalte können “vorgemerkt” werden und somit in die persönliche Merkliste aufgenommen werden. Die Merkliste dient der schnellen Markierung von potentiell interessanten Videos. Diese Funktion steht nur registrie</w:t>
      </w:r>
      <w:r>
        <w:t>r</w:t>
      </w:r>
      <w:r>
        <w:t>ten Nutzern zur Verfügung. Durch das Registrieren wird die Merkliste mit der angeg</w:t>
      </w:r>
      <w:r>
        <w:t>e</w:t>
      </w:r>
      <w:r>
        <w:t>benen E-Mail-Adresse verknüpft und serverseitig gespeichert.</w:t>
      </w:r>
    </w:p>
    <w:p w:rsidR="00A6171A" w:rsidRDefault="00516BC3" w:rsidP="00A6171A">
      <w:pPr>
        <w:pStyle w:val="Abbildung"/>
        <w:keepNext/>
      </w:pPr>
      <w:r>
        <w:rPr>
          <w:lang w:eastAsia="de-DE"/>
        </w:rPr>
        <w:drawing>
          <wp:inline distT="0" distB="0" distL="0" distR="0">
            <wp:extent cx="5419725" cy="4018296"/>
            <wp:effectExtent l="190500" t="190500" r="180975" b="191770"/>
            <wp:docPr id="6" name="Grafik 6" descr="Screenshot_desktop_merkl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desktop_merkliste.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9257" cy="4025363"/>
                    </a:xfrm>
                    <a:prstGeom prst="rect">
                      <a:avLst/>
                    </a:prstGeom>
                    <a:ln>
                      <a:noFill/>
                    </a:ln>
                    <a:effectLst>
                      <a:outerShdw blurRad="190500" algn="tl" rotWithShape="0">
                        <a:srgbClr val="000000">
                          <a:alpha val="70000"/>
                        </a:srgbClr>
                      </a:outerShdw>
                    </a:effectLst>
                  </pic:spPr>
                </pic:pic>
              </a:graphicData>
            </a:graphic>
          </wp:inline>
        </w:drawing>
      </w:r>
    </w:p>
    <w:p w:rsidR="00516BC3" w:rsidRDefault="00A6171A" w:rsidP="00A6171A">
      <w:pPr>
        <w:pStyle w:val="Beschriftung"/>
        <w:rPr>
          <w:rFonts w:ascii="Times New Roman" w:hAnsi="Times New Roman" w:cs="Times New Roman"/>
          <w:sz w:val="24"/>
          <w:szCs w:val="24"/>
        </w:rPr>
      </w:pPr>
      <w:bookmarkStart w:id="60" w:name="_Toc397098898"/>
      <w:r>
        <w:t xml:space="preserve">Abbildung </w:t>
      </w:r>
      <w:fldSimple w:instr=" SEQ Abbildung \* ARABIC ">
        <w:r w:rsidR="00F12111">
          <w:rPr>
            <w:noProof/>
          </w:rPr>
          <w:t>7</w:t>
        </w:r>
      </w:fldSimple>
      <w:r>
        <w:t>: Merkliste (Desktop)</w:t>
      </w:r>
      <w:bookmarkEnd w:id="60"/>
    </w:p>
    <w:p w:rsidR="00A6171A" w:rsidRDefault="00516BC3" w:rsidP="00A6171A">
      <w:pPr>
        <w:pStyle w:val="StandardWeb"/>
        <w:keepNext/>
        <w:spacing w:before="0" w:beforeAutospacing="0" w:after="0" w:afterAutospacing="0"/>
        <w:jc w:val="center"/>
      </w:pPr>
      <w:r>
        <w:rPr>
          <w:rFonts w:ascii="Arial" w:hAnsi="Arial" w:cs="Arial"/>
          <w:noProof/>
          <w:color w:val="3C78D8"/>
          <w:sz w:val="23"/>
          <w:szCs w:val="23"/>
        </w:rPr>
        <w:lastRenderedPageBreak/>
        <w:drawing>
          <wp:inline distT="0" distB="0" distL="0" distR="0">
            <wp:extent cx="3985736" cy="7085755"/>
            <wp:effectExtent l="190500" t="190500" r="186690" b="191770"/>
            <wp:docPr id="5" name="Grafik 5" descr="Screenshot_mobil_merkl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mobil_merkliste.png"/>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91828" cy="7096585"/>
                    </a:xfrm>
                    <a:prstGeom prst="rect">
                      <a:avLst/>
                    </a:prstGeom>
                    <a:ln>
                      <a:noFill/>
                    </a:ln>
                    <a:effectLst>
                      <a:outerShdw blurRad="190500" algn="tl" rotWithShape="0">
                        <a:srgbClr val="000000">
                          <a:alpha val="70000"/>
                        </a:srgbClr>
                      </a:outerShdw>
                    </a:effectLst>
                  </pic:spPr>
                </pic:pic>
              </a:graphicData>
            </a:graphic>
          </wp:inline>
        </w:drawing>
      </w:r>
    </w:p>
    <w:p w:rsidR="00516BC3" w:rsidRDefault="00A6171A" w:rsidP="00A6171A">
      <w:pPr>
        <w:pStyle w:val="Beschriftung"/>
      </w:pPr>
      <w:bookmarkStart w:id="61" w:name="_Toc397098899"/>
      <w:r>
        <w:t xml:space="preserve">Abbildung </w:t>
      </w:r>
      <w:fldSimple w:instr=" SEQ Abbildung \* ARABIC ">
        <w:r w:rsidR="00F12111">
          <w:rPr>
            <w:noProof/>
          </w:rPr>
          <w:t>8</w:t>
        </w:r>
      </w:fldSimple>
      <w:r>
        <w:t>: Merkliste (Mobil)</w:t>
      </w:r>
      <w:bookmarkEnd w:id="61"/>
    </w:p>
    <w:p w:rsidR="00A6171A" w:rsidRPr="00A6171A" w:rsidRDefault="00516BC3" w:rsidP="00A6171A">
      <w:pPr>
        <w:pStyle w:val="Listenabsatz"/>
        <w:numPr>
          <w:ilvl w:val="0"/>
          <w:numId w:val="35"/>
        </w:numPr>
        <w:rPr>
          <w:strike/>
        </w:rPr>
      </w:pPr>
      <w:r w:rsidRPr="00A6171A">
        <w:rPr>
          <w:b/>
          <w:bCs/>
        </w:rPr>
        <w:t>Favoriten (nicht implementiert)</w:t>
      </w:r>
      <w:r>
        <w:t>: Die Funktion Favoriten anzulegen wurde aufgrund des temporären Ausfalls eines Teammitgliedes und dem daraus resultierenden Meh</w:t>
      </w:r>
      <w:r>
        <w:t>r</w:t>
      </w:r>
      <w:r>
        <w:t>aufwand für die restlichen Teammitglieder aus dem Funktionsumfang der Applikation entfernt.</w:t>
      </w:r>
    </w:p>
    <w:p w:rsidR="00516BC3" w:rsidRPr="00A6171A" w:rsidRDefault="00516BC3" w:rsidP="00A6171A">
      <w:pPr>
        <w:pStyle w:val="berschrift2"/>
      </w:pPr>
      <w:bookmarkStart w:id="62" w:name="_Toc397098911"/>
      <w:r w:rsidRPr="00A6171A">
        <w:lastRenderedPageBreak/>
        <w:t>Sonstiges</w:t>
      </w:r>
      <w:bookmarkEnd w:id="62"/>
    </w:p>
    <w:p w:rsidR="00516BC3" w:rsidRPr="00A6171A" w:rsidRDefault="00516BC3" w:rsidP="00A6171A">
      <w:pPr>
        <w:pStyle w:val="Listenabsatz"/>
        <w:numPr>
          <w:ilvl w:val="0"/>
          <w:numId w:val="35"/>
        </w:numPr>
        <w:rPr>
          <w:strike/>
        </w:rPr>
      </w:pPr>
      <w:r w:rsidRPr="00A6171A">
        <w:rPr>
          <w:b/>
          <w:bCs/>
        </w:rPr>
        <w:t>TV-Programm</w:t>
      </w:r>
      <w:ins w:id="63" w:author="Dave" w:date="2014-08-30T13:03:00Z">
        <w:r w:rsidR="0038100C">
          <w:rPr>
            <w:b/>
            <w:bCs/>
          </w:rPr>
          <w:t xml:space="preserve"> </w:t>
        </w:r>
      </w:ins>
      <w:r w:rsidRPr="00A6171A">
        <w:rPr>
          <w:b/>
          <w:bCs/>
        </w:rPr>
        <w:t>(nicht implementiert)</w:t>
      </w:r>
      <w:r>
        <w:t>: Die Funktion des Anzeigen eines TV-</w:t>
      </w:r>
      <w:del w:id="64" w:author="Dave" w:date="2014-08-30T13:03:00Z">
        <w:r w:rsidDel="0038100C">
          <w:delText>Programms ,</w:delText>
        </w:r>
      </w:del>
      <w:ins w:id="65" w:author="Dave" w:date="2014-08-30T13:03:00Z">
        <w:r w:rsidR="0038100C">
          <w:t>Programms,</w:t>
        </w:r>
      </w:ins>
      <w:r>
        <w:t xml:space="preserve"> welches stark mit den oben erwähnten Favoriten zusa</w:t>
      </w:r>
      <w:r>
        <w:t>m</w:t>
      </w:r>
      <w:r>
        <w:t xml:space="preserve">men hängen </w:t>
      </w:r>
      <w:del w:id="66" w:author="Dave" w:date="2014-08-30T13:03:00Z">
        <w:r w:rsidDel="0038100C">
          <w:delText>würde</w:delText>
        </w:r>
      </w:del>
      <w:ins w:id="67" w:author="Dave" w:date="2014-08-30T13:03:00Z">
        <w:r w:rsidR="0038100C">
          <w:t>sollte</w:t>
        </w:r>
      </w:ins>
      <w:r>
        <w:t xml:space="preserve">, wurde aufgrund der </w:t>
      </w:r>
      <w:del w:id="68" w:author="Dave" w:date="2014-08-30T13:03:00Z">
        <w:r w:rsidDel="0038100C">
          <w:delText xml:space="preserve">gleichen </w:delText>
        </w:r>
      </w:del>
      <w:ins w:id="69" w:author="Dave" w:date="2014-08-30T13:03:00Z">
        <w:r w:rsidR="0038100C">
          <w:t>o.g.</w:t>
        </w:r>
        <w:r w:rsidR="0038100C">
          <w:t xml:space="preserve"> </w:t>
        </w:r>
      </w:ins>
      <w:r>
        <w:t>Gründe ebenfalls gestr</w:t>
      </w:r>
      <w:r>
        <w:t>i</w:t>
      </w:r>
      <w:r>
        <w:t>chen.</w:t>
      </w:r>
    </w:p>
    <w:p w:rsidR="00516BC3" w:rsidRPr="00A6171A" w:rsidRDefault="00516BC3" w:rsidP="00A6171A">
      <w:pPr>
        <w:pStyle w:val="Listenabsatz"/>
        <w:numPr>
          <w:ilvl w:val="0"/>
          <w:numId w:val="35"/>
        </w:numPr>
        <w:rPr>
          <w:b/>
          <w:bCs/>
        </w:rPr>
      </w:pPr>
      <w:r w:rsidRPr="00A6171A">
        <w:rPr>
          <w:b/>
          <w:bCs/>
        </w:rPr>
        <w:t>Menü</w:t>
      </w:r>
      <w:r>
        <w:t>: Sobald sich der Benutzer mit einer validen Mailadresse registriert hat und a</w:t>
      </w:r>
      <w:r>
        <w:t>n</w:t>
      </w:r>
      <w:r>
        <w:t xml:space="preserve">gemeldet ist, kann über den Menübutton zum eigenen Konto, zu den Playlisten und zur Merkliste navigiert werden. Durch einen Klick auf “Abmelden” wird der Benutzer auf der Seite abgemeldet und wird daraufhin zurück auf die Startseite geleitet. </w:t>
      </w:r>
    </w:p>
    <w:p w:rsidR="00516BC3" w:rsidRDefault="00516BC3" w:rsidP="00516BC3">
      <w:pPr>
        <w:rPr>
          <w:rFonts w:ascii="Times New Roman" w:hAnsi="Times New Roman" w:cs="Times New Roman"/>
          <w:sz w:val="24"/>
          <w:szCs w:val="24"/>
        </w:rPr>
      </w:pPr>
    </w:p>
    <w:p w:rsidR="00516BC3" w:rsidRDefault="00516BC3" w:rsidP="00A6171A">
      <w:pPr>
        <w:pStyle w:val="Listenabsatz"/>
        <w:numPr>
          <w:ilvl w:val="0"/>
          <w:numId w:val="26"/>
        </w:numPr>
      </w:pPr>
      <w:r w:rsidRPr="00A6171A">
        <w:rPr>
          <w:b/>
        </w:rPr>
        <w:t>Navigation</w:t>
      </w:r>
      <w:r>
        <w:t>:</w:t>
      </w:r>
    </w:p>
    <w:p w:rsidR="00516BC3" w:rsidRDefault="00516BC3" w:rsidP="00A6171A">
      <w:pPr>
        <w:pStyle w:val="Listenabsatz"/>
        <w:numPr>
          <w:ilvl w:val="1"/>
          <w:numId w:val="26"/>
        </w:numPr>
      </w:pPr>
      <w:r w:rsidRPr="00A6171A">
        <w:rPr>
          <w:u w:val="single"/>
        </w:rPr>
        <w:t>Desktop</w:t>
      </w:r>
      <w:r>
        <w:t xml:space="preserve">: </w:t>
      </w:r>
      <w:del w:id="70" w:author="Dave" w:date="2014-08-30T13:04:00Z">
        <w:r w:rsidDel="0038100C">
          <w:delText xml:space="preserve">Auf </w:delText>
        </w:r>
      </w:del>
      <w:ins w:id="71" w:author="Dave" w:date="2014-08-30T13:04:00Z">
        <w:r w:rsidR="0038100C">
          <w:t>In</w:t>
        </w:r>
        <w:r w:rsidR="0038100C">
          <w:t xml:space="preserve"> </w:t>
        </w:r>
      </w:ins>
      <w:r>
        <w:t>der Desktop-Version der Applikation befindet sich die Navig</w:t>
      </w:r>
      <w:r>
        <w:t>a</w:t>
      </w:r>
      <w:r>
        <w:t xml:space="preserve">tion im </w:t>
      </w:r>
      <w:proofErr w:type="spellStart"/>
      <w:r>
        <w:t>Footer</w:t>
      </w:r>
      <w:proofErr w:type="spellEnd"/>
      <w:r>
        <w:t xml:space="preserve"> jeder Seite. Von dort aus kann auf alle Unterseiten zugegriffen werden. Diese sind in die Kategorien “Rubriken”, “Sender” und “Konto” unte</w:t>
      </w:r>
      <w:r>
        <w:t>r</w:t>
      </w:r>
      <w:r>
        <w:t xml:space="preserve">teilt. Durch einen Klick auf die Rubrik “Sport” wird der Benutzer auf die </w:t>
      </w:r>
      <w:proofErr w:type="spellStart"/>
      <w:ins w:id="72" w:author="Dave" w:date="2014-08-30T13:04:00Z">
        <w:r w:rsidR="0038100C">
          <w:t>entspr</w:t>
        </w:r>
        <w:proofErr w:type="spellEnd"/>
        <w:r w:rsidR="0038100C">
          <w:t xml:space="preserve">. </w:t>
        </w:r>
      </w:ins>
      <w:r>
        <w:t xml:space="preserve">Ergebnisseite umgeleitet </w:t>
      </w:r>
      <w:del w:id="73" w:author="Dave" w:date="2014-08-30T13:05:00Z">
        <w:r w:rsidDel="0038100C">
          <w:delText>und dort werden ihm</w:delText>
        </w:r>
      </w:del>
      <w:ins w:id="74" w:author="Dave" w:date="2014-08-30T13:05:00Z">
        <w:r w:rsidR="0038100C">
          <w:t>auf welcher</w:t>
        </w:r>
      </w:ins>
      <w:r>
        <w:t xml:space="preserve"> alle Videos der Mediatheken angezeigt</w:t>
      </w:r>
      <w:ins w:id="75" w:author="Dave" w:date="2014-08-30T13:05:00Z">
        <w:r w:rsidR="0038100C">
          <w:t xml:space="preserve"> werden</w:t>
        </w:r>
      </w:ins>
      <w:r>
        <w:t>, die der ausgewählten Rubrik entspr</w:t>
      </w:r>
      <w:r>
        <w:t>e</w:t>
      </w:r>
      <w:r>
        <w:t xml:space="preserve">chen. </w:t>
      </w:r>
    </w:p>
    <w:p w:rsidR="00516BC3" w:rsidRDefault="00516BC3" w:rsidP="00A6171A">
      <w:pPr>
        <w:pStyle w:val="Listenabsatz"/>
        <w:numPr>
          <w:ilvl w:val="1"/>
          <w:numId w:val="26"/>
        </w:numPr>
      </w:pPr>
      <w:r w:rsidRPr="00A6171A">
        <w:rPr>
          <w:u w:val="single"/>
        </w:rPr>
        <w:t>Mobil</w:t>
      </w:r>
      <w:ins w:id="76" w:author="Dave" w:date="2014-08-30T13:05:00Z">
        <w:r w:rsidR="0038100C">
          <w:rPr>
            <w:u w:val="single"/>
          </w:rPr>
          <w:t>e</w:t>
        </w:r>
      </w:ins>
      <w:r>
        <w:t>: In der mobilen Version wurde die Navigation mittels Menübutton g</w:t>
      </w:r>
      <w:r>
        <w:t>e</w:t>
      </w:r>
      <w:r>
        <w:t>löst. Dieser befindet sich konstant im linken oberen Bereich der Seite neben dem Logo. Die Navigation kann entweder durch Klick auf den Button oder durch wischen über den Bildschirm vom linken Rand aus zur Mitte hin geöf</w:t>
      </w:r>
      <w:r>
        <w:t>f</w:t>
      </w:r>
      <w:r>
        <w:t>net werden. Über die mobile Navigation kann ebenfalls auf Konto, Playlisten und Merkliste zugegriffen werden. Eine Übersicht der Sender und Rubriken wird jeweils auf einer neuen Seite angezeigt, um das mobile Menü nicht zu überladen.</w:t>
      </w:r>
    </w:p>
    <w:p w:rsidR="00A6171A" w:rsidRDefault="00516BC3" w:rsidP="00A6171A">
      <w:pPr>
        <w:pStyle w:val="Abbildung"/>
      </w:pPr>
      <w:r>
        <w:rPr>
          <w:lang w:eastAsia="de-DE"/>
        </w:rPr>
        <w:lastRenderedPageBreak/>
        <w:drawing>
          <wp:inline distT="0" distB="0" distL="0" distR="0">
            <wp:extent cx="4972050" cy="3688428"/>
            <wp:effectExtent l="190500" t="190500" r="190500" b="198120"/>
            <wp:docPr id="4" name="Grafik 4" descr="Screenshot_desktop_startseite_footer_und_menü_aufgekla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desktop_startseite_footer_und_menü_aufgeklappt.pn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84305" cy="3697519"/>
                    </a:xfrm>
                    <a:prstGeom prst="rect">
                      <a:avLst/>
                    </a:prstGeom>
                    <a:ln>
                      <a:noFill/>
                    </a:ln>
                    <a:effectLst>
                      <a:outerShdw blurRad="190500" algn="tl" rotWithShape="0">
                        <a:srgbClr val="000000">
                          <a:alpha val="70000"/>
                        </a:srgbClr>
                      </a:outerShdw>
                    </a:effectLst>
                  </pic:spPr>
                </pic:pic>
              </a:graphicData>
            </a:graphic>
          </wp:inline>
        </w:drawing>
      </w:r>
    </w:p>
    <w:p w:rsidR="00516BC3" w:rsidRDefault="00A6171A" w:rsidP="00A6171A">
      <w:pPr>
        <w:pStyle w:val="Beschriftung"/>
        <w:rPr>
          <w:rFonts w:ascii="Times New Roman" w:hAnsi="Times New Roman" w:cs="Times New Roman"/>
          <w:sz w:val="24"/>
          <w:szCs w:val="24"/>
        </w:rPr>
      </w:pPr>
      <w:bookmarkStart w:id="77" w:name="_Toc397098900"/>
      <w:r>
        <w:t xml:space="preserve">Abbildung </w:t>
      </w:r>
      <w:fldSimple w:instr=" SEQ Abbildung \* ARABIC ">
        <w:r w:rsidR="00F12111">
          <w:rPr>
            <w:noProof/>
          </w:rPr>
          <w:t>9</w:t>
        </w:r>
      </w:fldSimple>
      <w:r>
        <w:t xml:space="preserve">: Dropdown und </w:t>
      </w:r>
      <w:proofErr w:type="spellStart"/>
      <w:r>
        <w:t>Footer</w:t>
      </w:r>
      <w:proofErr w:type="spellEnd"/>
      <w:r>
        <w:t>-Menü geöffnet (Desktop)</w:t>
      </w:r>
      <w:bookmarkEnd w:id="77"/>
    </w:p>
    <w:p w:rsidR="00A6171A" w:rsidRDefault="00516BC3" w:rsidP="00A6171A">
      <w:pPr>
        <w:pStyle w:val="Abbildung"/>
      </w:pPr>
      <w:r>
        <w:rPr>
          <w:lang w:eastAsia="de-DE"/>
        </w:rPr>
        <w:drawing>
          <wp:inline distT="0" distB="0" distL="0" distR="0">
            <wp:extent cx="2447925" cy="3858800"/>
            <wp:effectExtent l="190500" t="190500" r="180975" b="199390"/>
            <wp:docPr id="3" name="Grafik 3" descr="Screenshot_mobil_menü_ausgekla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mobil_menü_ausgeklappt.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52411" cy="3865872"/>
                    </a:xfrm>
                    <a:prstGeom prst="rect">
                      <a:avLst/>
                    </a:prstGeom>
                    <a:ln>
                      <a:noFill/>
                    </a:ln>
                    <a:effectLst>
                      <a:outerShdw blurRad="190500" algn="tl" rotWithShape="0">
                        <a:srgbClr val="000000">
                          <a:alpha val="70000"/>
                        </a:srgbClr>
                      </a:outerShdw>
                    </a:effectLst>
                  </pic:spPr>
                </pic:pic>
              </a:graphicData>
            </a:graphic>
          </wp:inline>
        </w:drawing>
      </w:r>
    </w:p>
    <w:p w:rsidR="00516BC3" w:rsidRDefault="00A6171A" w:rsidP="00A6171A">
      <w:pPr>
        <w:pStyle w:val="Beschriftung"/>
      </w:pPr>
      <w:bookmarkStart w:id="78" w:name="_Toc397098901"/>
      <w:r>
        <w:t xml:space="preserve">Abbildung </w:t>
      </w:r>
      <w:fldSimple w:instr=" SEQ Abbildung \* ARABIC ">
        <w:r w:rsidR="00F12111">
          <w:rPr>
            <w:noProof/>
          </w:rPr>
          <w:t>10</w:t>
        </w:r>
      </w:fldSimple>
      <w:r>
        <w:t>: geöffnetes Hauptmenü (Mobil)</w:t>
      </w:r>
      <w:bookmarkEnd w:id="78"/>
    </w:p>
    <w:p w:rsidR="00516BC3" w:rsidRDefault="00516BC3" w:rsidP="00A6171A">
      <w:pPr>
        <w:pStyle w:val="berschrift1"/>
      </w:pPr>
      <w:bookmarkStart w:id="79" w:name="_Toc397098912"/>
      <w:r>
        <w:lastRenderedPageBreak/>
        <w:t>Architektur und Implementierung</w:t>
      </w:r>
      <w:bookmarkEnd w:id="79"/>
    </w:p>
    <w:p w:rsidR="00A6171A" w:rsidRPr="00A6171A" w:rsidRDefault="00A6171A" w:rsidP="00A6171A">
      <w:r>
        <w:t xml:space="preserve">Im folgenden Abschnitt </w:t>
      </w:r>
      <w:del w:id="80" w:author="Dave" w:date="2014-08-30T13:06:00Z">
        <w:r w:rsidDel="0038100C">
          <w:delText>wird</w:delText>
        </w:r>
      </w:del>
      <w:ins w:id="81" w:author="Dave" w:date="2014-08-30T13:06:00Z">
        <w:r w:rsidR="0038100C">
          <w:t>werden</w:t>
        </w:r>
      </w:ins>
      <w:r>
        <w:t xml:space="preserve"> zunächst der Projektablauf und dessen Phasen näher erläutert. Zusätzlich zu eingesetzten Frameworks und Bibliotheken</w:t>
      </w:r>
      <w:r w:rsidR="00F12111">
        <w:t xml:space="preserve"> wird anschließend die Systemarch</w:t>
      </w:r>
      <w:r w:rsidR="00F12111">
        <w:t>i</w:t>
      </w:r>
      <w:r w:rsidR="00F12111">
        <w:t>tektur vorgestellt.</w:t>
      </w:r>
    </w:p>
    <w:p w:rsidR="00516BC3" w:rsidRDefault="00516BC3" w:rsidP="00F12111">
      <w:pPr>
        <w:pStyle w:val="berschrift2"/>
      </w:pPr>
      <w:bookmarkStart w:id="82" w:name="_Toc397098913"/>
      <w:r>
        <w:t>Projektablauf</w:t>
      </w:r>
      <w:bookmarkEnd w:id="82"/>
    </w:p>
    <w:p w:rsidR="0038100C" w:rsidRDefault="00516BC3" w:rsidP="00F12111">
      <w:pPr>
        <w:rPr>
          <w:ins w:id="83" w:author="Dave" w:date="2014-08-30T13:08:00Z"/>
        </w:rPr>
      </w:pPr>
      <w:r>
        <w:t>Zunächst wurde eine Wettbewerbsanalyse durchgeführt. Dabei wurden verschiedene Medi</w:t>
      </w:r>
      <w:r>
        <w:t>a</w:t>
      </w:r>
      <w:r>
        <w:t xml:space="preserve">theken und Plattformen, welche vergleichbare Funktionen wie das </w:t>
      </w:r>
      <w:del w:id="84" w:author="Dave" w:date="2014-08-30T13:06:00Z">
        <w:r w:rsidDel="0038100C">
          <w:delText xml:space="preserve">zu </w:delText>
        </w:r>
      </w:del>
      <w:del w:id="85" w:author="Dave" w:date="2014-08-30T13:07:00Z">
        <w:r w:rsidDel="0038100C">
          <w:delText xml:space="preserve">entwickelnde </w:delText>
        </w:r>
      </w:del>
      <w:ins w:id="86" w:author="Dave" w:date="2014-08-30T13:07:00Z">
        <w:r w:rsidR="0038100C">
          <w:t>entw</w:t>
        </w:r>
        <w:r w:rsidR="0038100C">
          <w:t>i</w:t>
        </w:r>
        <w:r w:rsidR="0038100C">
          <w:t>ckel</w:t>
        </w:r>
        <w:r w:rsidR="0038100C">
          <w:t>t</w:t>
        </w:r>
        <w:r w:rsidR="0038100C">
          <w:t xml:space="preserve">e </w:t>
        </w:r>
      </w:ins>
      <w:r>
        <w:t>Produkt bieten</w:t>
      </w:r>
      <w:ins w:id="87" w:author="Dave" w:date="2014-08-30T13:07:00Z">
        <w:r w:rsidR="0038100C">
          <w:t>,</w:t>
        </w:r>
      </w:ins>
      <w:r>
        <w:t xml:space="preserve"> </w:t>
      </w:r>
      <w:del w:id="88" w:author="Dave" w:date="2014-08-30T13:07:00Z">
        <w:r w:rsidDel="0038100C">
          <w:delText>durchsucht</w:delText>
        </w:r>
      </w:del>
      <w:ins w:id="89" w:author="Dave" w:date="2014-08-30T13:07:00Z">
        <w:r w:rsidR="0038100C">
          <w:t>analysiert</w:t>
        </w:r>
      </w:ins>
      <w:r>
        <w:t>.</w:t>
      </w:r>
      <w:r>
        <w:rPr>
          <w:color w:val="CC0000"/>
        </w:rPr>
        <w:t xml:space="preserve"> </w:t>
      </w:r>
      <w:r>
        <w:t>Zunächst wurden verschiedene Plattformen g</w:t>
      </w:r>
      <w:r>
        <w:t>e</w:t>
      </w:r>
      <w:r>
        <w:t>sucht, mit denen es möglich war, Mediatheken zu durchsuchen. Hier fiel auf, dass diese Plat</w:t>
      </w:r>
      <w:r>
        <w:t>t</w:t>
      </w:r>
      <w:r>
        <w:t xml:space="preserve">formen bereits </w:t>
      </w:r>
      <w:del w:id="90" w:author="Dave" w:date="2014-08-30T13:07:00Z">
        <w:r w:rsidDel="0038100C">
          <w:delText>in großer Zahl</w:delText>
        </w:r>
      </w:del>
      <w:ins w:id="91" w:author="Dave" w:date="2014-08-30T13:07:00Z">
        <w:r w:rsidR="0038100C">
          <w:t>mehrfach</w:t>
        </w:r>
      </w:ins>
      <w:r>
        <w:t xml:space="preserve"> vorhanden waren, jedoch verwiesen alle auf die jewe</w:t>
      </w:r>
      <w:r>
        <w:t>i</w:t>
      </w:r>
      <w:r>
        <w:t>lige Originalseite der Mediathek</w:t>
      </w:r>
      <w:ins w:id="92" w:author="Dave" w:date="2014-08-30T13:08:00Z">
        <w:r w:rsidR="0038100C">
          <w:t>, um dort den Videobeitrag betrachten zu können</w:t>
        </w:r>
      </w:ins>
      <w:r>
        <w:t xml:space="preserve">. </w:t>
      </w:r>
    </w:p>
    <w:p w:rsidR="00516BC3" w:rsidRDefault="00516BC3" w:rsidP="00F12111">
      <w:r>
        <w:t>Im A</w:t>
      </w:r>
      <w:r>
        <w:t>n</w:t>
      </w:r>
      <w:r>
        <w:t xml:space="preserve">schluss daran wurden die Mediatheken von </w:t>
      </w:r>
      <w:proofErr w:type="spellStart"/>
      <w:r>
        <w:t>DasErste</w:t>
      </w:r>
      <w:proofErr w:type="spellEnd"/>
      <w:r>
        <w:t xml:space="preserve">, ZDF, BR, ARTE, SRF und ORF genauer analysiert um einen Überblick über die </w:t>
      </w:r>
      <w:ins w:id="93" w:author="Dave" w:date="2014-08-30T13:08:00Z">
        <w:r w:rsidR="0038100C">
          <w:t>Funktionsweise, die Such- und Filtermöglic</w:t>
        </w:r>
        <w:r w:rsidR="0038100C">
          <w:t>h</w:t>
        </w:r>
        <w:r w:rsidR="0038100C">
          <w:t xml:space="preserve">keiten, die </w:t>
        </w:r>
      </w:ins>
      <w:r>
        <w:t>vorhandenen Kategorien und Rubriken zu erhalten. Beide Herang</w:t>
      </w:r>
      <w:r>
        <w:t>e</w:t>
      </w:r>
      <w:r>
        <w:t xml:space="preserve">hensweisen wurden in einer </w:t>
      </w:r>
      <w:proofErr w:type="spellStart"/>
      <w:r>
        <w:t>Featurematrix</w:t>
      </w:r>
      <w:proofErr w:type="spellEnd"/>
      <w:r>
        <w:t xml:space="preserve"> festgehalten und anschließend ausgewertet</w:t>
      </w:r>
      <w:ins w:id="94" w:author="Dave" w:date="2014-08-30T13:09:00Z">
        <w:r w:rsidR="0038100C">
          <w:t xml:space="preserve"> </w:t>
        </w:r>
      </w:ins>
      <w:r>
        <w:t xml:space="preserve">(siehe Digitaler </w:t>
      </w:r>
      <w:r w:rsidRPr="00BF61BD">
        <w:rPr>
          <w:bCs/>
          <w:rPrChange w:id="95" w:author="Dave" w:date="2014-08-30T13:31:00Z">
            <w:rPr>
              <w:b/>
              <w:bCs/>
            </w:rPr>
          </w:rPrChange>
        </w:rPr>
        <w:t xml:space="preserve">Anhang </w:t>
      </w:r>
      <w:del w:id="96" w:author="Dave" w:date="2014-08-30T13:31:00Z">
        <w:r w:rsidRPr="00BF61BD" w:rsidDel="00BF61BD">
          <w:rPr>
            <w:bCs/>
            <w:rPrChange w:id="97" w:author="Dave" w:date="2014-08-30T13:31:00Z">
              <w:rPr>
                <w:b/>
                <w:bCs/>
              </w:rPr>
            </w:rPrChange>
          </w:rPr>
          <w:delText>XY</w:delText>
        </w:r>
      </w:del>
      <w:ins w:id="98" w:author="Dave" w:date="2014-08-30T13:31:00Z">
        <w:r w:rsidR="00BF61BD" w:rsidRPr="00BF61BD">
          <w:rPr>
            <w:bCs/>
            <w:rPrChange w:id="99" w:author="Dave" w:date="2014-08-30T13:31:00Z">
              <w:rPr>
                <w:b/>
                <w:bCs/>
              </w:rPr>
            </w:rPrChange>
          </w:rPr>
          <w:t>A5</w:t>
        </w:r>
      </w:ins>
      <w:r>
        <w:t xml:space="preserve">). Aus den Ergebnissen der Auswertung der </w:t>
      </w:r>
      <w:proofErr w:type="spellStart"/>
      <w:r>
        <w:t>Featurematrix</w:t>
      </w:r>
      <w:proofErr w:type="spellEnd"/>
      <w:r>
        <w:t xml:space="preserve"> sind unter</w:t>
      </w:r>
      <w:ins w:id="100" w:author="Dave" w:date="2014-08-30T13:09:00Z">
        <w:r w:rsidR="0038100C">
          <w:t xml:space="preserve"> </w:t>
        </w:r>
      </w:ins>
      <w:del w:id="101" w:author="Dave" w:date="2014-08-30T13:09:00Z">
        <w:r w:rsidDel="0038100C">
          <w:delText>a</w:delText>
        </w:r>
      </w:del>
      <w:ins w:id="102" w:author="Dave" w:date="2014-08-30T13:09:00Z">
        <w:r w:rsidR="0038100C">
          <w:t>A</w:t>
        </w:r>
      </w:ins>
      <w:r>
        <w:t>n</w:t>
      </w:r>
      <w:r>
        <w:t xml:space="preserve">derem die </w:t>
      </w:r>
      <w:del w:id="103" w:author="Dave" w:date="2014-08-30T13:10:00Z">
        <w:r w:rsidDel="0038100C">
          <w:delText xml:space="preserve">umgesetzten </w:delText>
        </w:r>
      </w:del>
      <w:ins w:id="104" w:author="Dave" w:date="2014-08-30T13:10:00Z">
        <w:r w:rsidR="0038100C">
          <w:t>eingesetzten</w:t>
        </w:r>
        <w:r w:rsidR="0038100C">
          <w:t xml:space="preserve"> </w:t>
        </w:r>
      </w:ins>
      <w:r>
        <w:t xml:space="preserve">Filter und </w:t>
      </w:r>
      <w:ins w:id="105" w:author="Dave" w:date="2014-08-30T13:10:00Z">
        <w:r w:rsidR="0038100C">
          <w:t xml:space="preserve">angebotenen </w:t>
        </w:r>
      </w:ins>
      <w:r>
        <w:t>Rubriken en</w:t>
      </w:r>
      <w:r>
        <w:t>t</w:t>
      </w:r>
      <w:r>
        <w:t xml:space="preserve">standen. </w:t>
      </w:r>
    </w:p>
    <w:p w:rsidR="00516BC3" w:rsidRDefault="00516BC3" w:rsidP="00F12111">
      <w:pPr>
        <w:pStyle w:val="Folgeabsatz"/>
      </w:pPr>
      <w:r>
        <w:t>Nachdem der grobe Funktionsumfang spezifiziert wurde, wurde das Interface geplant. Dabei wurden iterativ von jedem Projektmitglied je Seite mehrere Sketches auf Papier g</w:t>
      </w:r>
      <w:r>
        <w:t>e</w:t>
      </w:r>
      <w:r>
        <w:t xml:space="preserve">bracht, welche anschließend gemeinsam diskutiert wurden. Ergebnis war ein </w:t>
      </w:r>
      <w:del w:id="106" w:author="Dave" w:date="2014-08-30T13:10:00Z">
        <w:r w:rsidDel="0038100C">
          <w:delText xml:space="preserve">fertiger </w:delText>
        </w:r>
      </w:del>
      <w:ins w:id="107" w:author="Dave" w:date="2014-08-30T13:10:00Z">
        <w:r w:rsidR="0038100C">
          <w:t>erster</w:t>
        </w:r>
        <w:r w:rsidR="0038100C">
          <w:t xml:space="preserve"> </w:t>
        </w:r>
      </w:ins>
      <w:r>
        <w:t>gr</w:t>
      </w:r>
      <w:r>
        <w:t>o</w:t>
      </w:r>
      <w:r>
        <w:t xml:space="preserve">ber Designentwurf für die mobile und die </w:t>
      </w:r>
      <w:del w:id="108" w:author="Dave" w:date="2014-08-30T13:10:00Z">
        <w:r w:rsidDel="0038100C">
          <w:delText>Desktopansicht</w:delText>
        </w:r>
      </w:del>
      <w:ins w:id="109" w:author="Dave" w:date="2014-08-30T13:10:00Z">
        <w:r w:rsidR="0038100C">
          <w:t>Desktop</w:t>
        </w:r>
        <w:r w:rsidR="0038100C">
          <w:t>-A</w:t>
        </w:r>
        <w:r w:rsidR="0038100C">
          <w:t>nsicht</w:t>
        </w:r>
      </w:ins>
      <w:r>
        <w:t xml:space="preserve">. </w:t>
      </w:r>
    </w:p>
    <w:p w:rsidR="00516BC3" w:rsidRDefault="00516BC3" w:rsidP="00F12111">
      <w:pPr>
        <w:pStyle w:val="Folgeabsatz"/>
      </w:pPr>
      <w:r>
        <w:t xml:space="preserve">Mithilfe </w:t>
      </w:r>
      <w:del w:id="110" w:author="Dave" w:date="2014-08-30T13:11:00Z">
        <w:r w:rsidDel="0038100C">
          <w:delText xml:space="preserve">von </w:delText>
        </w:r>
      </w:del>
      <w:ins w:id="111" w:author="Dave" w:date="2014-08-30T13:11:00Z">
        <w:r w:rsidR="0038100C">
          <w:t xml:space="preserve">des Programmes </w:t>
        </w:r>
        <w:r w:rsidR="0038100C">
          <w:t xml:space="preserve"> </w:t>
        </w:r>
      </w:ins>
      <w:proofErr w:type="spellStart"/>
      <w:r>
        <w:t>Axure</w:t>
      </w:r>
      <w:proofErr w:type="spellEnd"/>
      <w:r>
        <w:t xml:space="preserve"> wurde auf Grundlage der entwickelten Konzepte für beide Versionen ein Prototyp erstellt. Dieser Prototyp wurde mit je drei Testpersonen auf </w:t>
      </w:r>
      <w:ins w:id="112" w:author="Dave" w:date="2014-08-30T13:11:00Z">
        <w:r w:rsidR="0038100C">
          <w:t xml:space="preserve">bereits vorhandene </w:t>
        </w:r>
      </w:ins>
      <w:proofErr w:type="spellStart"/>
      <w:r>
        <w:t>Usability</w:t>
      </w:r>
      <w:proofErr w:type="spellEnd"/>
      <w:r>
        <w:t xml:space="preserve"> Probleme </w:t>
      </w:r>
      <w:ins w:id="113" w:author="Dave" w:date="2014-08-30T13:11:00Z">
        <w:r w:rsidR="0038100C">
          <w:t>und Probleme mit der konzeptuellen Informationsa</w:t>
        </w:r>
        <w:r w:rsidR="0038100C">
          <w:t>r</w:t>
        </w:r>
        <w:r w:rsidR="0038100C">
          <w:t xml:space="preserve">chitektur </w:t>
        </w:r>
      </w:ins>
      <w:r>
        <w:t>getestet. Die daraus resultierenden Ergebnisse wurden auf das Konzept angewe</w:t>
      </w:r>
      <w:r>
        <w:t>n</w:t>
      </w:r>
      <w:r>
        <w:t>det und noch</w:t>
      </w:r>
      <w:ins w:id="114" w:author="Dave" w:date="2014-08-30T13:12:00Z">
        <w:r w:rsidR="0038100C">
          <w:t>m</w:t>
        </w:r>
      </w:ins>
      <w:r>
        <w:t>als mit</w:t>
      </w:r>
      <w:ins w:id="115" w:author="Dave" w:date="2014-08-30T13:12:00Z">
        <w:r w:rsidR="0038100C">
          <w:t xml:space="preserve"> </w:t>
        </w:r>
        <w:commentRangeStart w:id="116"/>
        <w:r w:rsidR="0038100C">
          <w:t>je</w:t>
        </w:r>
      </w:ins>
      <w:r>
        <w:t xml:space="preserve"> </w:t>
      </w:r>
      <w:commentRangeEnd w:id="116"/>
      <w:r w:rsidR="0038100C">
        <w:rPr>
          <w:rStyle w:val="Kommentarzeichen"/>
        </w:rPr>
        <w:commentReference w:id="116"/>
      </w:r>
      <w:r>
        <w:t>drei Probanden g</w:t>
      </w:r>
      <w:r>
        <w:t>e</w:t>
      </w:r>
      <w:r>
        <w:t>testet.</w:t>
      </w:r>
    </w:p>
    <w:p w:rsidR="00516BC3" w:rsidRDefault="00516BC3" w:rsidP="00F12111">
      <w:pPr>
        <w:pStyle w:val="Folgeabsatz"/>
      </w:pPr>
      <w:r>
        <w:t xml:space="preserve">Anschließend folgten parallel die beiden Phasen des </w:t>
      </w:r>
      <w:proofErr w:type="spellStart"/>
      <w:r>
        <w:t>Screendesigns</w:t>
      </w:r>
      <w:proofErr w:type="spellEnd"/>
      <w:r>
        <w:t xml:space="preserve"> und der Implementi</w:t>
      </w:r>
      <w:r>
        <w:t>e</w:t>
      </w:r>
      <w:r>
        <w:t xml:space="preserve">rung der </w:t>
      </w:r>
      <w:proofErr w:type="spellStart"/>
      <w:r>
        <w:t>Crawler</w:t>
      </w:r>
      <w:proofErr w:type="spellEnd"/>
      <w:r>
        <w:t>-Komponente</w:t>
      </w:r>
      <w:ins w:id="117" w:author="Dave" w:date="2014-08-30T13:12:00Z">
        <w:r w:rsidR="0038100C">
          <w:t>n</w:t>
        </w:r>
      </w:ins>
      <w:r>
        <w:t xml:space="preserve">. Dazu wurden </w:t>
      </w:r>
      <w:del w:id="118" w:author="Dave" w:date="2014-08-30T13:12:00Z">
        <w:r w:rsidDel="0038100C">
          <w:delText xml:space="preserve">bei </w:delText>
        </w:r>
      </w:del>
      <w:ins w:id="119" w:author="Dave" w:date="2014-08-30T13:12:00Z">
        <w:r w:rsidR="0038100C">
          <w:t>für</w:t>
        </w:r>
        <w:r w:rsidR="0038100C">
          <w:t xml:space="preserve"> </w:t>
        </w:r>
      </w:ins>
      <w:del w:id="120" w:author="Dave" w:date="2014-08-30T13:12:00Z">
        <w:r w:rsidDel="0038100C">
          <w:delText xml:space="preserve">den </w:delText>
        </w:r>
      </w:del>
      <w:ins w:id="121" w:author="Dave" w:date="2014-08-30T13:12:00Z">
        <w:r w:rsidR="0038100C">
          <w:t>die</w:t>
        </w:r>
        <w:r w:rsidR="0038100C">
          <w:t xml:space="preserve"> </w:t>
        </w:r>
      </w:ins>
      <w:proofErr w:type="spellStart"/>
      <w:r>
        <w:t>Screendesigns</w:t>
      </w:r>
      <w:proofErr w:type="spellEnd"/>
      <w:r>
        <w:t xml:space="preserve"> verschiedene Entwürfe erstellt und im Team diskutiert. Da die Suche in den Mediatheken modular aufg</w:t>
      </w:r>
      <w:r>
        <w:t>e</w:t>
      </w:r>
      <w:r>
        <w:t>baut ist</w:t>
      </w:r>
      <w:ins w:id="122" w:author="Dave" w:date="2014-08-30T13:12:00Z">
        <w:r w:rsidR="0038100C">
          <w:t>,</w:t>
        </w:r>
      </w:ins>
      <w:r>
        <w:t xml:space="preserve"> wurden hierbei nacheinander immer weitere Mediatheken durchsucht und in den Gesamtko</w:t>
      </w:r>
      <w:r>
        <w:t>n</w:t>
      </w:r>
      <w:r>
        <w:t>text eingebunden.</w:t>
      </w:r>
    </w:p>
    <w:p w:rsidR="00516BC3" w:rsidRDefault="00516BC3" w:rsidP="00F12111">
      <w:pPr>
        <w:pStyle w:val="Folgeabsatz"/>
      </w:pPr>
      <w:r>
        <w:t xml:space="preserve">Nach der </w:t>
      </w:r>
      <w:del w:id="123" w:author="Dave" w:date="2014-08-30T13:15:00Z">
        <w:r w:rsidDel="0038100C">
          <w:delText xml:space="preserve">Finalisierung </w:delText>
        </w:r>
      </w:del>
      <w:ins w:id="124" w:author="Dave" w:date="2014-08-30T13:15:00Z">
        <w:r w:rsidR="0038100C">
          <w:t>Fertigstellung</w:t>
        </w:r>
        <w:r w:rsidR="0038100C">
          <w:t xml:space="preserve"> </w:t>
        </w:r>
      </w:ins>
      <w:r>
        <w:t xml:space="preserve">des </w:t>
      </w:r>
      <w:proofErr w:type="spellStart"/>
      <w:r>
        <w:t>Screendesigns</w:t>
      </w:r>
      <w:proofErr w:type="spellEnd"/>
      <w:r>
        <w:t xml:space="preserve"> konnte </w:t>
      </w:r>
      <w:del w:id="125" w:author="Dave" w:date="2014-08-30T13:16:00Z">
        <w:r w:rsidDel="0038100C">
          <w:delText xml:space="preserve">die </w:delText>
        </w:r>
      </w:del>
      <w:ins w:id="126" w:author="Dave" w:date="2014-08-30T13:16:00Z">
        <w:r w:rsidR="0038100C">
          <w:t>mit der</w:t>
        </w:r>
        <w:r w:rsidR="0038100C">
          <w:t xml:space="preserve"> </w:t>
        </w:r>
      </w:ins>
      <w:r>
        <w:t xml:space="preserve">Umsetzung der einzelnen Interface-Komponenten mit Templates in HTML und CSS begonnen werden. </w:t>
      </w:r>
      <w:r>
        <w:lastRenderedPageBreak/>
        <w:t>Dabei erfolgte parallel auch die Verknüpfung des Interface mit der Suchfunktion und der Streaming-Komponente.</w:t>
      </w:r>
    </w:p>
    <w:p w:rsidR="00516BC3" w:rsidRDefault="00516BC3" w:rsidP="00F12111">
      <w:pPr>
        <w:pStyle w:val="Folgeabsatz"/>
      </w:pPr>
      <w:r>
        <w:t>Nach der Entwicklung wurde ein Guerilla Usability Test mit sechs Testpersonen und j</w:t>
      </w:r>
      <w:r>
        <w:t>e</w:t>
      </w:r>
      <w:r>
        <w:t>weils fünf Aufgaben durchgeführt um die Seite zu testen. Anschließend wurde die Seite basi</w:t>
      </w:r>
      <w:r>
        <w:t>e</w:t>
      </w:r>
      <w:r>
        <w:t>rend auf den Ergebnissen angepasst.</w:t>
      </w:r>
    </w:p>
    <w:p w:rsidR="00516BC3" w:rsidRDefault="00516BC3" w:rsidP="00F12111">
      <w:pPr>
        <w:pStyle w:val="berschrift2"/>
      </w:pPr>
      <w:bookmarkStart w:id="127" w:name="_Toc397098914"/>
      <w:r>
        <w:t>Frameworks und Bibliotheken</w:t>
      </w:r>
      <w:bookmarkEnd w:id="127"/>
    </w:p>
    <w:p w:rsidR="00516BC3" w:rsidRDefault="00516BC3" w:rsidP="00F12111">
      <w:del w:id="128" w:author="Dave" w:date="2014-08-30T13:16:00Z">
        <w:r w:rsidDel="0038100C">
          <w:delText>Das</w:delText>
        </w:r>
      </w:del>
      <w:ins w:id="129" w:author="Dave" w:date="2014-08-30T13:16:00Z">
        <w:r w:rsidR="0038100C">
          <w:t>Da</w:t>
        </w:r>
      </w:ins>
      <w:r>
        <w:t xml:space="preserve"> es sich bei der Anwendung um eine Webapplikation handelt, besteht sie aus mehr</w:t>
      </w:r>
      <w:r>
        <w:t>e</w:t>
      </w:r>
      <w:r>
        <w:t>ren Teilen. Für den groben Aufbau wird HTML und PHP verwendet. Als Framework wird hie</w:t>
      </w:r>
      <w:r>
        <w:t>r</w:t>
      </w:r>
      <w:r>
        <w:t xml:space="preserve">für </w:t>
      </w:r>
      <w:proofErr w:type="spellStart"/>
      <w:r>
        <w:t>Laravel</w:t>
      </w:r>
      <w:proofErr w:type="spellEnd"/>
      <w:r>
        <w:t xml:space="preserve"> einges</w:t>
      </w:r>
      <w:ins w:id="130" w:author="Dave" w:date="2014-08-30T13:19:00Z">
        <w:r w:rsidR="0038100C">
          <w:t>e</w:t>
        </w:r>
      </w:ins>
      <w:r>
        <w:t>tzt. Das Design wird mithilfe von CSS umgesetzt. Die Logik erfolgt größte</w:t>
      </w:r>
      <w:r>
        <w:t>n</w:t>
      </w:r>
      <w:r>
        <w:t xml:space="preserve">teils mit </w:t>
      </w:r>
      <w:proofErr w:type="spellStart"/>
      <w:r>
        <w:t>Javascript</w:t>
      </w:r>
      <w:proofErr w:type="spellEnd"/>
      <w:r>
        <w:t xml:space="preserve">. Daten werden in einer </w:t>
      </w:r>
      <w:proofErr w:type="spellStart"/>
      <w:r>
        <w:t>MySql</w:t>
      </w:r>
      <w:proofErr w:type="spellEnd"/>
      <w:r>
        <w:t xml:space="preserve"> Datenbank gespeichert. </w:t>
      </w:r>
      <w:r w:rsidR="00F12111">
        <w:t xml:space="preserve"> </w:t>
      </w:r>
      <w:r>
        <w:t>Als Entwurfsmuster wird das Model-View-Controller Prinzip verwendet.</w:t>
      </w:r>
    </w:p>
    <w:p w:rsidR="00516BC3" w:rsidRDefault="00516BC3" w:rsidP="00F12111">
      <w:pPr>
        <w:pStyle w:val="Folgeabsatz"/>
      </w:pPr>
      <w:r>
        <w:t>Für die Navigation und Manipulation von DOM-Elementen wird die weit verbreitete Bibl</w:t>
      </w:r>
      <w:r>
        <w:t>i</w:t>
      </w:r>
      <w:r>
        <w:t>othek “</w:t>
      </w:r>
      <w:proofErr w:type="spellStart"/>
      <w:r>
        <w:t>jQuery</w:t>
      </w:r>
      <w:proofErr w:type="spellEnd"/>
      <w:r>
        <w:t xml:space="preserve">” verwendet, welche auf </w:t>
      </w:r>
      <w:proofErr w:type="spellStart"/>
      <w:r>
        <w:t>Javascript</w:t>
      </w:r>
      <w:proofErr w:type="spellEnd"/>
      <w:r>
        <w:t xml:space="preserve"> aufbaut. Die Erweiterung dieser Bibliothek “</w:t>
      </w:r>
      <w:proofErr w:type="spellStart"/>
      <w:r>
        <w:t>jQuery</w:t>
      </w:r>
      <w:proofErr w:type="spellEnd"/>
      <w:r>
        <w:t xml:space="preserve"> UI” wird im Projekt nur für die Verwendung von </w:t>
      </w:r>
      <w:proofErr w:type="spellStart"/>
      <w:r>
        <w:t>Widgets</w:t>
      </w:r>
      <w:proofErr w:type="spellEnd"/>
      <w:r>
        <w:t xml:space="preserve">, wie einer Datums- oder einer </w:t>
      </w:r>
      <w:proofErr w:type="spellStart"/>
      <w:r>
        <w:t>Slider</w:t>
      </w:r>
      <w:proofErr w:type="spellEnd"/>
      <w:r>
        <w:t xml:space="preserve"> Auswahl verwendet.</w:t>
      </w:r>
    </w:p>
    <w:p w:rsidR="00516BC3" w:rsidRDefault="00516BC3" w:rsidP="00F12111">
      <w:pPr>
        <w:pStyle w:val="Folgeabsatz"/>
      </w:pPr>
      <w:r>
        <w:t>Um einen eigenen und einheitlichen Videoplayer anstelle der browserspezifischen HTML5 Player</w:t>
      </w:r>
      <w:ins w:id="131" w:author="Dave" w:date="2014-08-30T13:20:00Z">
        <w:r w:rsidR="0038100C">
          <w:t>s</w:t>
        </w:r>
      </w:ins>
      <w:r>
        <w:t xml:space="preserve"> zu verwenden, wird die Bibliothek </w:t>
      </w:r>
      <w:del w:id="132" w:author="Dave" w:date="2014-08-30T13:20:00Z">
        <w:r w:rsidDel="0038100C">
          <w:delText xml:space="preserve">VideoJs </w:delText>
        </w:r>
      </w:del>
      <w:ins w:id="133" w:author="Dave" w:date="2014-08-30T13:20:00Z">
        <w:r w:rsidR="0038100C">
          <w:t>Video</w:t>
        </w:r>
      </w:ins>
      <w:ins w:id="134" w:author="Dave" w:date="2014-08-30T13:21:00Z">
        <w:r w:rsidR="0038100C">
          <w:t>.js</w:t>
        </w:r>
      </w:ins>
      <w:ins w:id="135" w:author="Dave" w:date="2014-08-30T13:20:00Z">
        <w:r w:rsidR="0038100C">
          <w:t xml:space="preserve"> </w:t>
        </w:r>
      </w:ins>
      <w:r>
        <w:t>verwendet. Diese hat den Vorteil, das</w:t>
      </w:r>
      <w:ins w:id="136" w:author="Dave" w:date="2014-08-30T13:21:00Z">
        <w:r w:rsidR="0038100C">
          <w:t>s</w:t>
        </w:r>
      </w:ins>
      <w:r>
        <w:t xml:space="preserve"> der Player mithilfe von CSS an eigene Bedürfnisse angepasst und mithilfe von </w:t>
      </w:r>
      <w:proofErr w:type="spellStart"/>
      <w:r>
        <w:t>Plugins</w:t>
      </w:r>
      <w:proofErr w:type="spellEnd"/>
      <w:r>
        <w:t xml:space="preserve"> erweitert werden kann. Für das Projekt wird ein </w:t>
      </w:r>
      <w:proofErr w:type="spellStart"/>
      <w:r>
        <w:t>Plugin</w:t>
      </w:r>
      <w:proofErr w:type="spellEnd"/>
      <w:r>
        <w:t xml:space="preserve"> zur Qualitätsauswahl von Videos ve</w:t>
      </w:r>
      <w:r>
        <w:t>r</w:t>
      </w:r>
      <w:r>
        <w:t>wendet</w:t>
      </w:r>
      <w:ins w:id="137" w:author="Dave" w:date="2014-08-30T13:21:00Z">
        <w:r w:rsidR="0038100C">
          <w:t>.</w:t>
        </w:r>
      </w:ins>
    </w:p>
    <w:p w:rsidR="00516BC3" w:rsidRDefault="00516BC3" w:rsidP="00F12111">
      <w:pPr>
        <w:pStyle w:val="Folgeabsatz"/>
      </w:pPr>
      <w:r>
        <w:t xml:space="preserve">Für das Öffnen der seitlichen Navigation mittels Wischen auf mobilen Geräten wird die Bibliothek Snap.js verwendet. Zudem wird für den Coverflow auf der Startseite eine weitere, auf </w:t>
      </w:r>
      <w:proofErr w:type="spellStart"/>
      <w:r>
        <w:t>jQuery</w:t>
      </w:r>
      <w:proofErr w:type="spellEnd"/>
      <w:r>
        <w:t xml:space="preserve"> basierende, Bibliothek </w:t>
      </w:r>
      <w:proofErr w:type="spellStart"/>
      <w:r>
        <w:t>jQuery.Flipster</w:t>
      </w:r>
      <w:proofErr w:type="spellEnd"/>
      <w:r>
        <w:t xml:space="preserve"> eingesetzt.</w:t>
      </w:r>
    </w:p>
    <w:p w:rsidR="00516BC3" w:rsidRDefault="00516BC3" w:rsidP="00F12111">
      <w:pPr>
        <w:pStyle w:val="berschrift2"/>
      </w:pPr>
      <w:bookmarkStart w:id="138" w:name="_Toc397098915"/>
      <w:r>
        <w:t>Systemarchitektur</w:t>
      </w:r>
      <w:bookmarkEnd w:id="138"/>
    </w:p>
    <w:p w:rsidR="00516BC3" w:rsidRDefault="00516BC3" w:rsidP="00F12111">
      <w:r>
        <w:t xml:space="preserve">Der Code ist grob in zwei Blöcke aufgeteilt. Der </w:t>
      </w:r>
      <w:proofErr w:type="spellStart"/>
      <w:r>
        <w:t>Laravelblock</w:t>
      </w:r>
      <w:proofErr w:type="spellEnd"/>
      <w:r>
        <w:t xml:space="preserve"> dient zur Generierung der </w:t>
      </w:r>
      <w:r>
        <w:rPr>
          <w:i/>
          <w:iCs/>
        </w:rPr>
        <w:t>HTML</w:t>
      </w:r>
      <w:r>
        <w:t xml:space="preserve">-Struktur der einzelnen Seiten mittels Templates, die in </w:t>
      </w:r>
      <w:r>
        <w:rPr>
          <w:i/>
          <w:iCs/>
        </w:rPr>
        <w:t xml:space="preserve">PHP </w:t>
      </w:r>
      <w:r>
        <w:t xml:space="preserve">zusammengesetzt werden. Die Templates sind in einzelne </w:t>
      </w:r>
      <w:r>
        <w:rPr>
          <w:i/>
          <w:iCs/>
        </w:rPr>
        <w:t xml:space="preserve">Views </w:t>
      </w:r>
      <w:r>
        <w:t xml:space="preserve">unterteilt und werden durch die entsprechenden </w:t>
      </w:r>
      <w:r>
        <w:rPr>
          <w:i/>
          <w:iCs/>
        </w:rPr>
        <w:t xml:space="preserve">Controller </w:t>
      </w:r>
      <w:r>
        <w:t xml:space="preserve">generiert. Die generierten </w:t>
      </w:r>
      <w:r>
        <w:rPr>
          <w:i/>
          <w:iCs/>
        </w:rPr>
        <w:t xml:space="preserve">Views </w:t>
      </w:r>
      <w:r>
        <w:t xml:space="preserve">werden über </w:t>
      </w:r>
      <w:r>
        <w:rPr>
          <w:i/>
          <w:iCs/>
        </w:rPr>
        <w:t xml:space="preserve">CSS </w:t>
      </w:r>
      <w:r>
        <w:t>dem</w:t>
      </w:r>
      <w:ins w:id="139" w:author="Dave" w:date="2014-08-30T13:22:00Z">
        <w:r w:rsidR="0038100C">
          <w:t>,</w:t>
        </w:r>
      </w:ins>
      <w:r>
        <w:t xml:space="preserve"> im </w:t>
      </w:r>
      <w:proofErr w:type="spellStart"/>
      <w:r>
        <w:t>Screendesign</w:t>
      </w:r>
      <w:proofErr w:type="spellEnd"/>
      <w:r>
        <w:t xml:space="preserve"> festgelegten Layout</w:t>
      </w:r>
      <w:ins w:id="140" w:author="Dave" w:date="2014-08-30T13:22:00Z">
        <w:r w:rsidR="0038100C">
          <w:t>,</w:t>
        </w:r>
      </w:ins>
      <w:r>
        <w:t xml:space="preserve"> angepasst. Dabei kümmert sich eine zentrale Klasse </w:t>
      </w:r>
      <w:proofErr w:type="spellStart"/>
      <w:r>
        <w:rPr>
          <w:i/>
          <w:iCs/>
        </w:rPr>
        <w:t>Routes</w:t>
      </w:r>
      <w:proofErr w:type="spellEnd"/>
      <w:r>
        <w:rPr>
          <w:i/>
          <w:iCs/>
        </w:rPr>
        <w:t xml:space="preserve"> </w:t>
      </w:r>
      <w:r>
        <w:t>um die entsprechende Weiterle</w:t>
      </w:r>
      <w:r>
        <w:t>i</w:t>
      </w:r>
      <w:r>
        <w:t xml:space="preserve">tung der Anfragen an </w:t>
      </w:r>
      <w:r>
        <w:rPr>
          <w:i/>
          <w:iCs/>
        </w:rPr>
        <w:t>Controller</w:t>
      </w:r>
      <w:r>
        <w:t xml:space="preserve">-Methoden. In den entsprechenden </w:t>
      </w:r>
      <w:r>
        <w:rPr>
          <w:i/>
          <w:iCs/>
        </w:rPr>
        <w:t xml:space="preserve">Controllern </w:t>
      </w:r>
      <w:r>
        <w:t xml:space="preserve">findet auch die Kommunikation über </w:t>
      </w:r>
      <w:r>
        <w:rPr>
          <w:i/>
          <w:iCs/>
        </w:rPr>
        <w:t>Models</w:t>
      </w:r>
      <w:r>
        <w:t xml:space="preserve"> mit der Datenbank statt, um Datensätze zu speichern, zu ändern oder abzurufen. </w:t>
      </w:r>
    </w:p>
    <w:p w:rsidR="00516BC3" w:rsidRDefault="00516BC3" w:rsidP="00F12111">
      <w:pPr>
        <w:pStyle w:val="Folgeabsatz"/>
      </w:pPr>
      <w:r>
        <w:t xml:space="preserve">Der zweite große Block stellt die clientseitige Anwendungslogik in </w:t>
      </w:r>
      <w:proofErr w:type="spellStart"/>
      <w:r>
        <w:t>Javascript</w:t>
      </w:r>
      <w:proofErr w:type="spellEnd"/>
      <w:r>
        <w:t xml:space="preserve"> dar. Die L</w:t>
      </w:r>
      <w:r>
        <w:t>o</w:t>
      </w:r>
      <w:r>
        <w:t xml:space="preserve">gik wird dabei von einem zentralen </w:t>
      </w:r>
      <w:proofErr w:type="spellStart"/>
      <w:r>
        <w:rPr>
          <w:i/>
          <w:iCs/>
        </w:rPr>
        <w:t>ApplicationController</w:t>
      </w:r>
      <w:proofErr w:type="spellEnd"/>
      <w:r>
        <w:rPr>
          <w:i/>
          <w:iCs/>
        </w:rPr>
        <w:t xml:space="preserve"> </w:t>
      </w:r>
      <w:r>
        <w:t xml:space="preserve">geregelt. Dieser verbindet </w:t>
      </w:r>
      <w:r>
        <w:rPr>
          <w:i/>
          <w:iCs/>
        </w:rPr>
        <w:t>Models</w:t>
      </w:r>
      <w:r>
        <w:t xml:space="preserve">, </w:t>
      </w:r>
      <w:r>
        <w:rPr>
          <w:i/>
          <w:iCs/>
        </w:rPr>
        <w:lastRenderedPageBreak/>
        <w:t xml:space="preserve">Views </w:t>
      </w:r>
      <w:r>
        <w:t xml:space="preserve">und </w:t>
      </w:r>
      <w:r>
        <w:rPr>
          <w:i/>
          <w:iCs/>
        </w:rPr>
        <w:t>Services</w:t>
      </w:r>
      <w:r>
        <w:t>. Die Services dienen dem Durchsuchen und Parsen der einzelnen Medi</w:t>
      </w:r>
      <w:r>
        <w:t>a</w:t>
      </w:r>
      <w:r>
        <w:t xml:space="preserve">theken. Für jede Mediathek ist ein eigener Service vorhanden. Die Ergebnisse der Services werden im </w:t>
      </w:r>
      <w:proofErr w:type="spellStart"/>
      <w:r>
        <w:t>MediathekModel</w:t>
      </w:r>
      <w:proofErr w:type="spellEnd"/>
      <w:r>
        <w:t xml:space="preserve"> gespeichert. Somit </w:t>
      </w:r>
      <w:del w:id="141" w:author="Dave" w:date="2014-08-30T13:23:00Z">
        <w:r w:rsidDel="0038100C">
          <w:delText>ist</w:delText>
        </w:r>
      </w:del>
      <w:ins w:id="142" w:author="Dave" w:date="2014-08-30T13:23:00Z">
        <w:r w:rsidR="0038100C">
          <w:t>sind</w:t>
        </w:r>
      </w:ins>
      <w:r>
        <w:t xml:space="preserve"> </w:t>
      </w:r>
      <w:del w:id="143" w:author="Dave" w:date="2014-08-30T13:23:00Z">
        <w:r w:rsidDel="0038100C">
          <w:delText xml:space="preserve">ein </w:delText>
        </w:r>
      </w:del>
      <w:ins w:id="144" w:author="Dave" w:date="2014-08-30T13:23:00Z">
        <w:r w:rsidR="0038100C">
          <w:t>der</w:t>
        </w:r>
        <w:r w:rsidR="0038100C">
          <w:t xml:space="preserve"> </w:t>
        </w:r>
      </w:ins>
      <w:r>
        <w:t>modulare</w:t>
      </w:r>
      <w:del w:id="145" w:author="Dave" w:date="2014-08-30T13:23:00Z">
        <w:r w:rsidDel="0038100C">
          <w:delText>r</w:delText>
        </w:r>
      </w:del>
      <w:r>
        <w:t xml:space="preserve"> Aufbau und </w:t>
      </w:r>
      <w:del w:id="146" w:author="Dave" w:date="2014-08-30T13:23:00Z">
        <w:r w:rsidDel="0038100C">
          <w:delText xml:space="preserve">eine </w:delText>
        </w:r>
      </w:del>
      <w:ins w:id="147" w:author="Dave" w:date="2014-08-30T13:23:00Z">
        <w:r w:rsidR="0038100C">
          <w:t>die</w:t>
        </w:r>
        <w:r w:rsidR="0038100C">
          <w:t xml:space="preserve"> </w:t>
        </w:r>
      </w:ins>
      <w:r>
        <w:t>mö</w:t>
      </w:r>
      <w:r>
        <w:t>g</w:t>
      </w:r>
      <w:r>
        <w:t xml:space="preserve">liche Erweiterung durch zusätzliche Mediatheken und Plattformen gewährleistet. </w:t>
      </w:r>
    </w:p>
    <w:p w:rsidR="00516BC3" w:rsidRDefault="00F12111" w:rsidP="00F12111">
      <w:pPr>
        <w:pStyle w:val="Folgeabsatz"/>
      </w:pPr>
      <w:r>
        <w:t xml:space="preserve"> </w:t>
      </w:r>
      <w:fldSimple w:instr=" REF _Ref397098805 \h  \* MERGEFORMAT ">
        <w:r w:rsidRPr="00F12111">
          <w:t>Abbildung</w:t>
        </w:r>
        <w:r>
          <w:t xml:space="preserve"> </w:t>
        </w:r>
        <w:r>
          <w:rPr>
            <w:noProof/>
          </w:rPr>
          <w:t>1</w:t>
        </w:r>
      </w:fldSimple>
      <w:r>
        <w:t xml:space="preserve"> zeigt</w:t>
      </w:r>
      <w:ins w:id="148" w:author="Dave" w:date="2014-08-30T13:23:00Z">
        <w:r w:rsidR="0038100C">
          <w:t xml:space="preserve"> </w:t>
        </w:r>
      </w:ins>
      <w:r w:rsidR="00516BC3">
        <w:t xml:space="preserve">eine Übersicht über die Systemarchitektur des Projekts. Diese bietet einen vollständigen Überblick über die Model-View-Controller-Architektur des eingesetzten </w:t>
      </w:r>
      <w:proofErr w:type="spellStart"/>
      <w:r w:rsidR="00516BC3">
        <w:t>Laravel</w:t>
      </w:r>
      <w:proofErr w:type="spellEnd"/>
      <w:r w:rsidR="00516BC3">
        <w:t xml:space="preserve">-Frameworks und der Logik-Komponente. Die Darstellung ist ebenfalls im digitalen </w:t>
      </w:r>
      <w:r w:rsidR="00516BC3" w:rsidRPr="00F12111">
        <w:rPr>
          <w:highlight w:val="red"/>
        </w:rPr>
        <w:t>Anhang AXX</w:t>
      </w:r>
      <w:r w:rsidR="00516BC3" w:rsidRPr="00F12111">
        <w:t xml:space="preserve"> einsehbar</w:t>
      </w:r>
      <w:r w:rsidR="00516BC3">
        <w:t>.</w:t>
      </w:r>
    </w:p>
    <w:p w:rsidR="00F12111" w:rsidRDefault="00516BC3" w:rsidP="00F12111">
      <w:pPr>
        <w:pStyle w:val="Abbildung"/>
      </w:pPr>
      <w:r>
        <w:rPr>
          <w:lang w:eastAsia="de-DE"/>
        </w:rPr>
        <w:drawing>
          <wp:inline distT="0" distB="0" distL="0" distR="0">
            <wp:extent cx="5561965" cy="4473905"/>
            <wp:effectExtent l="190500" t="190500" r="191135" b="193675"/>
            <wp:docPr id="1" name="Grafik 1" descr="project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ject_structure.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3234" cy="4482970"/>
                    </a:xfrm>
                    <a:prstGeom prst="rect">
                      <a:avLst/>
                    </a:prstGeom>
                    <a:ln>
                      <a:noFill/>
                    </a:ln>
                    <a:effectLst>
                      <a:outerShdw blurRad="190500" algn="tl" rotWithShape="0">
                        <a:srgbClr val="000000">
                          <a:alpha val="70000"/>
                        </a:srgbClr>
                      </a:outerShdw>
                    </a:effectLst>
                  </pic:spPr>
                </pic:pic>
              </a:graphicData>
            </a:graphic>
          </wp:inline>
        </w:drawing>
      </w:r>
    </w:p>
    <w:p w:rsidR="00516BC3" w:rsidRDefault="00F12111" w:rsidP="00F12111">
      <w:pPr>
        <w:pStyle w:val="Beschriftung"/>
      </w:pPr>
      <w:bookmarkStart w:id="149" w:name="_Ref397098781"/>
      <w:bookmarkStart w:id="150" w:name="_Toc397098902"/>
      <w:r>
        <w:t xml:space="preserve">Abbildung </w:t>
      </w:r>
      <w:fldSimple w:instr=" SEQ Abbildung \* ARABIC ">
        <w:r>
          <w:rPr>
            <w:noProof/>
          </w:rPr>
          <w:t>11</w:t>
        </w:r>
      </w:fldSimple>
      <w:r>
        <w:t xml:space="preserve">: </w:t>
      </w:r>
      <w:r w:rsidRPr="00F12111">
        <w:t>Systemarchitektur</w:t>
      </w:r>
      <w:bookmarkEnd w:id="149"/>
      <w:bookmarkEnd w:id="150"/>
    </w:p>
    <w:p w:rsidR="00516BC3" w:rsidRDefault="00516BC3" w:rsidP="00F12111">
      <w:pPr>
        <w:pStyle w:val="berschrift1"/>
      </w:pPr>
      <w:bookmarkStart w:id="151" w:name="_Toc397098916"/>
      <w:r w:rsidRPr="00F12111">
        <w:t>Evaluation</w:t>
      </w:r>
      <w:bookmarkEnd w:id="151"/>
    </w:p>
    <w:p w:rsidR="00516BC3" w:rsidRDefault="00516BC3" w:rsidP="00F12111">
      <w:pPr>
        <w:rPr>
          <w:rFonts w:ascii="Times New Roman" w:hAnsi="Times New Roman"/>
        </w:rPr>
      </w:pPr>
      <w:r>
        <w:t xml:space="preserve">Die Anwendung wurde sowohl mit einem Smartphone als auch mit einem Laptop ausführlich getestet um etwaige Usability Probleme zu erkennen und zu beseitigen. Für jede Version wurden drei Probanden herangezogen, die den Test entweder am Handy oder am Laptop absolvierten. Jeder Testperson wurden die fünf gleichen Aufgabenstellungen vorgelegt </w:t>
      </w:r>
      <w:r w:rsidRPr="0038100C">
        <w:rPr>
          <w:highlight w:val="red"/>
          <w:rPrChange w:id="152" w:author="Dave" w:date="2014-08-30T13:24:00Z">
            <w:rPr/>
          </w:rPrChange>
        </w:rPr>
        <w:t xml:space="preserve">(siehe </w:t>
      </w:r>
      <w:r w:rsidRPr="0038100C">
        <w:rPr>
          <w:highlight w:val="red"/>
          <w:rPrChange w:id="153" w:author="Dave" w:date="2014-08-30T13:24:00Z">
            <w:rPr/>
          </w:rPrChange>
        </w:rPr>
        <w:lastRenderedPageBreak/>
        <w:t>digitaler Anhang XYZ)</w:t>
      </w:r>
      <w:r>
        <w:t>. Durch die Tasks wurde versucht, den kompletten Funktionsumfang der Anwendung abzudecken. Während des Tests waren die Probanden aufgefordert, laut zu denken und jegliche Kritik oder Verbesserungsvorschläge zu äußern.  Der Testleiter protoko</w:t>
      </w:r>
      <w:r>
        <w:t>l</w:t>
      </w:r>
      <w:r>
        <w:t xml:space="preserve">lierte während des Tests die Anmerkungen der Probanden und notierte die aufgetretenen Probleme. </w:t>
      </w:r>
    </w:p>
    <w:p w:rsidR="00516BC3" w:rsidRDefault="00516BC3" w:rsidP="00F12111">
      <w:pPr>
        <w:pStyle w:val="Folgeabsatz"/>
      </w:pPr>
      <w:r>
        <w:t xml:space="preserve">Ergebnisse der Evaluation waren </w:t>
      </w:r>
      <w:del w:id="154" w:author="Dave" w:date="2014-08-30T13:25:00Z">
        <w:r w:rsidDel="0038100C">
          <w:delText>unteranderem</w:delText>
        </w:r>
      </w:del>
      <w:ins w:id="155" w:author="Dave" w:date="2014-08-30T13:25:00Z">
        <w:r w:rsidR="0038100C">
          <w:t>unter</w:t>
        </w:r>
        <w:r w:rsidR="0038100C">
          <w:t xml:space="preserve"> A</w:t>
        </w:r>
        <w:r w:rsidR="0038100C">
          <w:t>nderem</w:t>
        </w:r>
      </w:ins>
      <w:r>
        <w:t>, dass die Buttons im He</w:t>
      </w:r>
      <w:r>
        <w:t>a</w:t>
      </w:r>
      <w:r>
        <w:t>der der Des</w:t>
      </w:r>
      <w:r>
        <w:t>k</w:t>
      </w:r>
      <w:r>
        <w:t xml:space="preserve">top-Version noch eine zusätzliche Beschriftung benötigen, da beispielsweise das Filtericon nicht als solches erkannt wurde. Auch </w:t>
      </w:r>
      <w:del w:id="156" w:author="Dave" w:date="2014-08-30T13:25:00Z">
        <w:r w:rsidDel="0038100C">
          <w:delText xml:space="preserve">der </w:delText>
        </w:r>
      </w:del>
      <w:ins w:id="157" w:author="Dave" w:date="2014-08-30T13:25:00Z">
        <w:r w:rsidR="0038100C">
          <w:t>de</w:t>
        </w:r>
        <w:r w:rsidR="0038100C">
          <w:t>m</w:t>
        </w:r>
        <w:r w:rsidR="0038100C">
          <w:t xml:space="preserve"> </w:t>
        </w:r>
      </w:ins>
      <w:r>
        <w:t>Absenden-Button in der Filterfunkt</w:t>
      </w:r>
      <w:r>
        <w:t>i</w:t>
      </w:r>
      <w:r>
        <w:t>on, sowohl bei der Desktop- als auch bei der mobilen Version wurde als missverständlich und unklar bezeichnet. Die Bezeichnung wurde daher in “</w:t>
      </w:r>
      <w:del w:id="158" w:author="Dave" w:date="2014-08-30T13:26:00Z">
        <w:r w:rsidDel="0038100C">
          <w:delText>Senden</w:delText>
        </w:r>
      </w:del>
      <w:ins w:id="159" w:author="Dave" w:date="2014-08-30T13:26:00Z">
        <w:r w:rsidR="0038100C">
          <w:t>Suchen</w:t>
        </w:r>
      </w:ins>
      <w:r>
        <w:t>” umbenannt. Ein weit</w:t>
      </w:r>
      <w:r>
        <w:t>e</w:t>
      </w:r>
      <w:r>
        <w:t>rer Kritikpunkt, der mehrmals genannt wurde, war das Verhalten der Sortier-Buttons, die im oberen, linken Bereich der Ergebnisliste zu sehen sind. Hier war den Probanden unklar, in we</w:t>
      </w:r>
      <w:r>
        <w:t>l</w:t>
      </w:r>
      <w:r>
        <w:t xml:space="preserve">cher Reihenfolge die Ergebnisse nach dem Klick auf den Button sortiert wurden. </w:t>
      </w:r>
      <w:del w:id="160" w:author="Dave" w:date="2014-08-30T13:27:00Z">
        <w:r w:rsidDel="0038100C">
          <w:delText>Darauf hin</w:delText>
        </w:r>
      </w:del>
      <w:ins w:id="161" w:author="Dave" w:date="2014-08-30T13:27:00Z">
        <w:r w:rsidR="0038100C">
          <w:t>Daraufhin</w:t>
        </w:r>
      </w:ins>
      <w:r>
        <w:t xml:space="preserve"> wurde jedem Button ein </w:t>
      </w:r>
      <w:del w:id="162" w:author="Dave" w:date="2014-08-30T13:27:00Z">
        <w:r w:rsidDel="0038100C">
          <w:delText>Pfeilicon</w:delText>
        </w:r>
      </w:del>
      <w:ins w:id="163" w:author="Dave" w:date="2014-08-30T13:27:00Z">
        <w:r w:rsidR="0038100C">
          <w:t>Pfeil</w:t>
        </w:r>
        <w:r w:rsidR="0038100C">
          <w:t>-I</w:t>
        </w:r>
        <w:r w:rsidR="0038100C">
          <w:t>con</w:t>
        </w:r>
      </w:ins>
      <w:r>
        <w:t>, das die ab- oder aufsteigende So</w:t>
      </w:r>
      <w:r>
        <w:t>r</w:t>
      </w:r>
      <w:r>
        <w:t>tierung darstellen soll, hinzug</w:t>
      </w:r>
      <w:r>
        <w:t>e</w:t>
      </w:r>
      <w:r>
        <w:t xml:space="preserve">fügt.  Ein Problem, das nur im mobilen Kontext aufgetreten ist, war die Größe des </w:t>
      </w:r>
      <w:proofErr w:type="spellStart"/>
      <w:r>
        <w:t>Sliders</w:t>
      </w:r>
      <w:proofErr w:type="spellEnd"/>
      <w:r>
        <w:t>, mit dem in der Filterfunktion die Dauer der Sendung eingestellt werden kann. Dieser wurde als “zu klein” und als “schlecht zu benutzen” bemängelt. Desw</w:t>
      </w:r>
      <w:r>
        <w:t>e</w:t>
      </w:r>
      <w:r>
        <w:t xml:space="preserve">gen wurde die Größe des </w:t>
      </w:r>
      <w:proofErr w:type="spellStart"/>
      <w:r>
        <w:t>Sliders</w:t>
      </w:r>
      <w:proofErr w:type="spellEnd"/>
      <w:r>
        <w:t xml:space="preserve"> in beiden Versionen angepasst.</w:t>
      </w:r>
      <w:r>
        <w:rPr>
          <w:color w:val="000000"/>
        </w:rPr>
        <w:t xml:space="preserve"> </w:t>
      </w:r>
    </w:p>
    <w:p w:rsidR="00516BC3" w:rsidRDefault="00516BC3" w:rsidP="00F12111">
      <w:pPr>
        <w:pStyle w:val="berschrift1"/>
      </w:pPr>
      <w:bookmarkStart w:id="164" w:name="_Toc397098917"/>
      <w:r w:rsidRPr="00F12111">
        <w:t>Ausblick</w:t>
      </w:r>
      <w:bookmarkEnd w:id="164"/>
    </w:p>
    <w:p w:rsidR="00516BC3" w:rsidRDefault="00516BC3" w:rsidP="00F12111">
      <w:r>
        <w:t>Aufgrund des temporären Ausfalls eines Teammitglieds wurde die Funktion Favoriten anzul</w:t>
      </w:r>
      <w:r>
        <w:t>e</w:t>
      </w:r>
      <w:r>
        <w:t>gen und das dazugehörige TV-Programm nicht implementiert. Weiterhin konnten Funktionen welche zuvor als “Nice-</w:t>
      </w:r>
      <w:proofErr w:type="spellStart"/>
      <w:r>
        <w:t>to</w:t>
      </w:r>
      <w:proofErr w:type="spellEnd"/>
      <w:r>
        <w:t>-</w:t>
      </w:r>
      <w:proofErr w:type="spellStart"/>
      <w:r>
        <w:t>haves</w:t>
      </w:r>
      <w:proofErr w:type="spellEnd"/>
      <w:r>
        <w:t xml:space="preserve">” spezifiziert wurden, aufgrund fehlender Ressourcen nicht mehr implementiert werden. Dazu zählt neben dem </w:t>
      </w:r>
      <w:proofErr w:type="spellStart"/>
      <w:r>
        <w:t>Streamen</w:t>
      </w:r>
      <w:proofErr w:type="spellEnd"/>
      <w:r>
        <w:t xml:space="preserve"> der Inhalte auf einem TV-Gerät mittels Google </w:t>
      </w:r>
      <w:proofErr w:type="spellStart"/>
      <w:r>
        <w:t>Chromecast</w:t>
      </w:r>
      <w:proofErr w:type="spellEnd"/>
      <w:r>
        <w:t xml:space="preserve"> oder Apple </w:t>
      </w:r>
      <w:proofErr w:type="spellStart"/>
      <w:r>
        <w:t>AirPlay</w:t>
      </w:r>
      <w:proofErr w:type="spellEnd"/>
      <w:r>
        <w:t>, das Einbinden von Mediatheken privater Se</w:t>
      </w:r>
      <w:r>
        <w:t>n</w:t>
      </w:r>
      <w:r>
        <w:t xml:space="preserve">der und weiterer Plattformen wie </w:t>
      </w:r>
      <w:proofErr w:type="spellStart"/>
      <w:r>
        <w:t>Youtube</w:t>
      </w:r>
      <w:proofErr w:type="spellEnd"/>
      <w:r>
        <w:t xml:space="preserve"> oder </w:t>
      </w:r>
      <w:proofErr w:type="spellStart"/>
      <w:r>
        <w:t>Vimeo</w:t>
      </w:r>
      <w:proofErr w:type="spellEnd"/>
      <w:r>
        <w:t>.</w:t>
      </w:r>
    </w:p>
    <w:p w:rsidR="00516BC3" w:rsidRDefault="00516BC3" w:rsidP="00F12111">
      <w:pPr>
        <w:pStyle w:val="Folgeabsatz"/>
      </w:pPr>
      <w:r>
        <w:t xml:space="preserve">Aus dieser Lage heraus, war es auch nicht möglich, das </w:t>
      </w:r>
      <w:proofErr w:type="spellStart"/>
      <w:r>
        <w:t>Streamen</w:t>
      </w:r>
      <w:proofErr w:type="spellEnd"/>
      <w:r>
        <w:t xml:space="preserve"> von Videos über das RTMP (u.Ä., wie z.B. RTSP) Protokoll umzusetzen. Deswegen können nicht alle Videos der Mediatheken im Mediathek Crawler angezeigt werden, da nur diejenigen Videoinhalte darg</w:t>
      </w:r>
      <w:r>
        <w:t>e</w:t>
      </w:r>
      <w:r>
        <w:t>stellt werden, die über das HTTP-Protokoll aufrufbar sind. Ebenfalls können nicht für jedes Video verschiedene Qualitätsstufen angeboten werden, sofern nicht mehrere, qualitativ u</w:t>
      </w:r>
      <w:r>
        <w:t>n</w:t>
      </w:r>
      <w:r>
        <w:t>terschiedliche Aufnahmen eines Beitrags über das HTTP-Protokoll abrufbar sind.</w:t>
      </w:r>
    </w:p>
    <w:p w:rsidR="00516BC3" w:rsidRDefault="00516BC3" w:rsidP="00F12111">
      <w:pPr>
        <w:pStyle w:val="Folgeabsatz"/>
      </w:pPr>
      <w:r>
        <w:t xml:space="preserve">Trotz dieser fehlenden Funktionen, stellt die Webseite zum Zeitpunkt der Projektabgabe bereits ein voll </w:t>
      </w:r>
      <w:del w:id="165" w:author="Dave" w:date="2014-08-30T13:29:00Z">
        <w:r w:rsidDel="0038100C">
          <w:delText xml:space="preserve">funktionierendes </w:delText>
        </w:r>
      </w:del>
      <w:ins w:id="166" w:author="Dave" w:date="2014-08-30T13:29:00Z">
        <w:r w:rsidR="0038100C">
          <w:t>funktion</w:t>
        </w:r>
        <w:r w:rsidR="0038100C">
          <w:t>sfähiges</w:t>
        </w:r>
        <w:r w:rsidR="0038100C">
          <w:t xml:space="preserve"> </w:t>
        </w:r>
      </w:ins>
      <w:r>
        <w:t xml:space="preserve">und vollwertiges Produkt dar. Fehlende </w:t>
      </w:r>
      <w:r>
        <w:lastRenderedPageBreak/>
        <w:t xml:space="preserve">Funktionen und weitere Mediatheken können </w:t>
      </w:r>
      <w:del w:id="167" w:author="Dave" w:date="2014-08-30T13:28:00Z">
        <w:r w:rsidDel="0038100C">
          <w:delText>im nachhinein</w:delText>
        </w:r>
      </w:del>
      <w:ins w:id="168" w:author="Dave" w:date="2014-08-30T13:28:00Z">
        <w:r w:rsidR="0038100C">
          <w:t>im Nachhinein</w:t>
        </w:r>
      </w:ins>
      <w:r>
        <w:t xml:space="preserve"> modular erweitert we</w:t>
      </w:r>
      <w:r>
        <w:t>r</w:t>
      </w:r>
      <w:r>
        <w:t>den, um den Benutzern ein noch breiteres Nutzungserlebnis anzubieten.</w:t>
      </w:r>
      <w:r>
        <w:rPr>
          <w:color w:val="000000"/>
        </w:rPr>
        <w:t xml:space="preserve"> </w:t>
      </w:r>
    </w:p>
    <w:p w:rsidR="00516BC3" w:rsidRDefault="00516BC3" w:rsidP="00F12111">
      <w:pPr>
        <w:pStyle w:val="berschrift1"/>
      </w:pPr>
      <w:bookmarkStart w:id="169" w:name="_Toc397098918"/>
      <w:r>
        <w:t>Digitaler Anhang</w:t>
      </w:r>
      <w:bookmarkEnd w:id="169"/>
    </w:p>
    <w:p w:rsidR="00BF61BD" w:rsidRPr="00D15D64" w:rsidRDefault="00BF61BD" w:rsidP="00BF61BD">
      <w:pPr>
        <w:pStyle w:val="StandardWeb"/>
        <w:spacing w:before="0" w:beforeAutospacing="0" w:after="0" w:afterAutospacing="0"/>
        <w:jc w:val="both"/>
        <w:rPr>
          <w:ins w:id="170" w:author="Dave" w:date="2014-08-30T13:30:00Z"/>
          <w:b/>
        </w:rPr>
      </w:pPr>
      <w:ins w:id="171" w:author="Dave" w:date="2014-08-30T13:30:00Z">
        <w:r w:rsidRPr="00D15D64">
          <w:rPr>
            <w:rFonts w:ascii="Frutiger Next LT W1G" w:hAnsi="Frutiger Next LT W1G"/>
            <w:b/>
            <w:color w:val="000000"/>
            <w:sz w:val="23"/>
            <w:szCs w:val="23"/>
          </w:rPr>
          <w:t>A1: Digitaler Anhang</w:t>
        </w:r>
      </w:ins>
    </w:p>
    <w:p w:rsidR="00BF61BD" w:rsidRDefault="00BF61BD" w:rsidP="00BF61BD">
      <w:pPr>
        <w:pStyle w:val="StandardWeb"/>
        <w:numPr>
          <w:ilvl w:val="0"/>
          <w:numId w:val="32"/>
        </w:numPr>
        <w:spacing w:before="0" w:beforeAutospacing="0" w:after="0" w:afterAutospacing="0"/>
        <w:jc w:val="both"/>
        <w:textAlignment w:val="baseline"/>
        <w:rPr>
          <w:ins w:id="172" w:author="Dave" w:date="2014-08-30T13:30:00Z"/>
          <w:rFonts w:ascii="Frutiger Next LT W1G" w:hAnsi="Frutiger Next LT W1G"/>
          <w:color w:val="000000"/>
          <w:sz w:val="23"/>
          <w:szCs w:val="23"/>
        </w:rPr>
      </w:pPr>
      <w:proofErr w:type="spellStart"/>
      <w:ins w:id="173" w:author="Dave" w:date="2014-08-30T13:30:00Z">
        <w:r>
          <w:rPr>
            <w:rFonts w:ascii="Frutiger Next LT W1G" w:hAnsi="Frutiger Next LT W1G"/>
            <w:color w:val="000000"/>
            <w:sz w:val="23"/>
            <w:szCs w:val="23"/>
          </w:rPr>
          <w:t>ps-mediathekcrawler</w:t>
        </w:r>
        <w:proofErr w:type="spellEnd"/>
      </w:ins>
    </w:p>
    <w:p w:rsidR="00BF61BD" w:rsidRDefault="00BF61BD" w:rsidP="00BF61BD">
      <w:pPr>
        <w:pStyle w:val="StandardWeb"/>
        <w:numPr>
          <w:ilvl w:val="0"/>
          <w:numId w:val="36"/>
        </w:numPr>
        <w:spacing w:before="0" w:beforeAutospacing="0" w:after="0" w:afterAutospacing="0"/>
        <w:jc w:val="both"/>
        <w:textAlignment w:val="baseline"/>
        <w:rPr>
          <w:ins w:id="174" w:author="Dave" w:date="2014-08-30T13:30:00Z"/>
          <w:rFonts w:ascii="Frutiger Next LT W1G" w:hAnsi="Frutiger Next LT W1G"/>
          <w:color w:val="000000"/>
          <w:sz w:val="23"/>
          <w:szCs w:val="23"/>
        </w:rPr>
      </w:pPr>
      <w:ins w:id="175" w:author="Dave" w:date="2014-08-30T13:30:00Z">
        <w:r>
          <w:rPr>
            <w:rFonts w:ascii="Frutiger Next LT W1G" w:hAnsi="Frutiger Next LT W1G"/>
            <w:color w:val="000000"/>
            <w:sz w:val="23"/>
            <w:szCs w:val="23"/>
          </w:rPr>
          <w:t>.</w:t>
        </w:r>
        <w:proofErr w:type="spellStart"/>
        <w:r>
          <w:rPr>
            <w:rFonts w:ascii="Frutiger Next LT W1G" w:hAnsi="Frutiger Next LT W1G"/>
            <w:color w:val="000000"/>
            <w:sz w:val="23"/>
            <w:szCs w:val="23"/>
          </w:rPr>
          <w:t>git</w:t>
        </w:r>
        <w:proofErr w:type="spellEnd"/>
      </w:ins>
    </w:p>
    <w:p w:rsidR="00BF61BD" w:rsidRDefault="00BF61BD" w:rsidP="00BF61BD">
      <w:pPr>
        <w:pStyle w:val="StandardWeb"/>
        <w:numPr>
          <w:ilvl w:val="0"/>
          <w:numId w:val="36"/>
        </w:numPr>
        <w:spacing w:before="0" w:beforeAutospacing="0" w:after="0" w:afterAutospacing="0"/>
        <w:jc w:val="both"/>
        <w:textAlignment w:val="baseline"/>
        <w:rPr>
          <w:ins w:id="176" w:author="Dave" w:date="2014-08-30T13:30:00Z"/>
          <w:rFonts w:ascii="Frutiger Next LT W1G" w:hAnsi="Frutiger Next LT W1G"/>
          <w:color w:val="000000"/>
          <w:sz w:val="23"/>
          <w:szCs w:val="23"/>
        </w:rPr>
      </w:pPr>
      <w:proofErr w:type="spellStart"/>
      <w:ins w:id="177" w:author="Dave" w:date="2014-08-30T13:30:00Z">
        <w:r>
          <w:rPr>
            <w:rFonts w:ascii="Frutiger Next LT W1G" w:hAnsi="Frutiger Next LT W1G"/>
            <w:color w:val="000000"/>
            <w:sz w:val="23"/>
            <w:szCs w:val="23"/>
          </w:rPr>
          <w:t>database</w:t>
        </w:r>
        <w:proofErr w:type="spellEnd"/>
      </w:ins>
    </w:p>
    <w:p w:rsidR="00BF61BD" w:rsidRDefault="00BF61BD" w:rsidP="00BF61BD">
      <w:pPr>
        <w:pStyle w:val="StandardWeb"/>
        <w:numPr>
          <w:ilvl w:val="0"/>
          <w:numId w:val="36"/>
        </w:numPr>
        <w:spacing w:before="0" w:beforeAutospacing="0" w:after="0" w:afterAutospacing="0"/>
        <w:jc w:val="both"/>
        <w:textAlignment w:val="baseline"/>
        <w:rPr>
          <w:ins w:id="178" w:author="Dave" w:date="2014-08-30T13:30:00Z"/>
          <w:rFonts w:ascii="Frutiger Next LT W1G" w:hAnsi="Frutiger Next LT W1G"/>
          <w:color w:val="000000"/>
          <w:sz w:val="23"/>
          <w:szCs w:val="23"/>
        </w:rPr>
      </w:pPr>
      <w:ins w:id="179" w:author="Dave" w:date="2014-08-30T13:30:00Z">
        <w:r>
          <w:rPr>
            <w:rFonts w:ascii="Frutiger Next LT W1G" w:hAnsi="Frutiger Next LT W1G"/>
            <w:color w:val="000000"/>
            <w:sz w:val="23"/>
            <w:szCs w:val="23"/>
          </w:rPr>
          <w:t>design</w:t>
        </w:r>
      </w:ins>
    </w:p>
    <w:p w:rsidR="00BF61BD" w:rsidRDefault="00BF61BD" w:rsidP="00BF61BD">
      <w:pPr>
        <w:pStyle w:val="StandardWeb"/>
        <w:numPr>
          <w:ilvl w:val="0"/>
          <w:numId w:val="36"/>
        </w:numPr>
        <w:spacing w:before="0" w:beforeAutospacing="0" w:after="0" w:afterAutospacing="0"/>
        <w:jc w:val="both"/>
        <w:textAlignment w:val="baseline"/>
        <w:rPr>
          <w:ins w:id="180" w:author="Dave" w:date="2014-08-30T13:30:00Z"/>
          <w:rFonts w:ascii="Frutiger Next LT W1G" w:hAnsi="Frutiger Next LT W1G"/>
          <w:color w:val="000000"/>
          <w:sz w:val="23"/>
          <w:szCs w:val="23"/>
        </w:rPr>
      </w:pPr>
      <w:proofErr w:type="spellStart"/>
      <w:ins w:id="181" w:author="Dave" w:date="2014-08-30T13:30:00Z">
        <w:r>
          <w:rPr>
            <w:rFonts w:ascii="Frutiger Next LT W1G" w:hAnsi="Frutiger Next LT W1G"/>
            <w:color w:val="000000"/>
            <w:sz w:val="23"/>
            <w:szCs w:val="23"/>
          </w:rPr>
          <w:t>doc</w:t>
        </w:r>
        <w:proofErr w:type="spellEnd"/>
      </w:ins>
    </w:p>
    <w:p w:rsidR="00BF61BD" w:rsidRDefault="00BF61BD" w:rsidP="00BF61BD">
      <w:pPr>
        <w:pStyle w:val="StandardWeb"/>
        <w:numPr>
          <w:ilvl w:val="0"/>
          <w:numId w:val="36"/>
        </w:numPr>
        <w:spacing w:before="0" w:beforeAutospacing="0" w:after="0" w:afterAutospacing="0"/>
        <w:jc w:val="both"/>
        <w:textAlignment w:val="baseline"/>
        <w:rPr>
          <w:ins w:id="182" w:author="Dave" w:date="2014-08-30T13:30:00Z"/>
          <w:rFonts w:ascii="Frutiger Next LT W1G" w:hAnsi="Frutiger Next LT W1G"/>
          <w:color w:val="000000"/>
          <w:sz w:val="23"/>
          <w:szCs w:val="23"/>
        </w:rPr>
      </w:pPr>
      <w:proofErr w:type="spellStart"/>
      <w:ins w:id="183" w:author="Dave" w:date="2014-08-30T13:30:00Z">
        <w:r>
          <w:rPr>
            <w:rFonts w:ascii="Frutiger Next LT W1G" w:hAnsi="Frutiger Next LT W1G"/>
            <w:color w:val="000000"/>
            <w:sz w:val="23"/>
            <w:szCs w:val="23"/>
          </w:rPr>
          <w:t>draft</w:t>
        </w:r>
        <w:proofErr w:type="spellEnd"/>
      </w:ins>
    </w:p>
    <w:p w:rsidR="00BF61BD" w:rsidRDefault="00BF61BD" w:rsidP="00BF61BD">
      <w:pPr>
        <w:pStyle w:val="StandardWeb"/>
        <w:numPr>
          <w:ilvl w:val="0"/>
          <w:numId w:val="36"/>
        </w:numPr>
        <w:spacing w:before="0" w:beforeAutospacing="0" w:after="0" w:afterAutospacing="0"/>
        <w:jc w:val="both"/>
        <w:textAlignment w:val="baseline"/>
        <w:rPr>
          <w:ins w:id="184" w:author="Dave" w:date="2014-08-30T13:30:00Z"/>
          <w:rFonts w:ascii="Frutiger Next LT W1G" w:hAnsi="Frutiger Next LT W1G"/>
          <w:color w:val="000000"/>
          <w:sz w:val="23"/>
          <w:szCs w:val="23"/>
        </w:rPr>
      </w:pPr>
      <w:proofErr w:type="spellStart"/>
      <w:ins w:id="185" w:author="Dave" w:date="2014-08-30T13:30:00Z">
        <w:r>
          <w:rPr>
            <w:rFonts w:ascii="Frutiger Next LT W1G" w:hAnsi="Frutiger Next LT W1G"/>
            <w:color w:val="000000"/>
            <w:sz w:val="23"/>
            <w:szCs w:val="23"/>
          </w:rPr>
          <w:t>examples</w:t>
        </w:r>
        <w:proofErr w:type="spellEnd"/>
      </w:ins>
    </w:p>
    <w:p w:rsidR="00BF61BD" w:rsidRDefault="00BF61BD" w:rsidP="00BF61BD">
      <w:pPr>
        <w:pStyle w:val="StandardWeb"/>
        <w:numPr>
          <w:ilvl w:val="0"/>
          <w:numId w:val="36"/>
        </w:numPr>
        <w:spacing w:before="0" w:beforeAutospacing="0" w:after="0" w:afterAutospacing="0"/>
        <w:jc w:val="both"/>
        <w:textAlignment w:val="baseline"/>
        <w:rPr>
          <w:ins w:id="186" w:author="Dave" w:date="2014-08-30T13:30:00Z"/>
          <w:rFonts w:ascii="Frutiger Next LT W1G" w:hAnsi="Frutiger Next LT W1G"/>
          <w:color w:val="000000"/>
          <w:sz w:val="23"/>
          <w:szCs w:val="23"/>
        </w:rPr>
      </w:pPr>
      <w:proofErr w:type="spellStart"/>
      <w:ins w:id="187" w:author="Dave" w:date="2014-08-30T13:30:00Z">
        <w:r>
          <w:rPr>
            <w:rFonts w:ascii="Frutiger Next LT W1G" w:hAnsi="Frutiger Next LT W1G"/>
            <w:color w:val="000000"/>
            <w:sz w:val="23"/>
            <w:szCs w:val="23"/>
          </w:rPr>
          <w:t>src</w:t>
        </w:r>
        <w:proofErr w:type="spellEnd"/>
      </w:ins>
    </w:p>
    <w:p w:rsidR="00BF61BD" w:rsidRDefault="00BF61BD" w:rsidP="00BF61BD">
      <w:pPr>
        <w:pStyle w:val="StandardWeb"/>
        <w:numPr>
          <w:ilvl w:val="0"/>
          <w:numId w:val="36"/>
        </w:numPr>
        <w:spacing w:before="0" w:beforeAutospacing="0" w:after="0" w:afterAutospacing="0"/>
        <w:jc w:val="both"/>
        <w:textAlignment w:val="baseline"/>
        <w:rPr>
          <w:ins w:id="188" w:author="Dave" w:date="2014-08-30T13:30:00Z"/>
          <w:rFonts w:ascii="Frutiger Next LT W1G" w:hAnsi="Frutiger Next LT W1G"/>
          <w:color w:val="000000"/>
          <w:sz w:val="23"/>
          <w:szCs w:val="23"/>
        </w:rPr>
      </w:pPr>
      <w:ins w:id="189" w:author="Dave" w:date="2014-08-30T13:30:00Z">
        <w:r>
          <w:rPr>
            <w:rFonts w:ascii="Frutiger Next LT W1G" w:hAnsi="Frutiger Next LT W1G"/>
            <w:color w:val="000000"/>
            <w:sz w:val="23"/>
            <w:szCs w:val="23"/>
          </w:rPr>
          <w:t>.</w:t>
        </w:r>
        <w:proofErr w:type="spellStart"/>
        <w:r>
          <w:rPr>
            <w:rFonts w:ascii="Frutiger Next LT W1G" w:hAnsi="Frutiger Next LT W1G"/>
            <w:color w:val="000000"/>
            <w:sz w:val="23"/>
            <w:szCs w:val="23"/>
          </w:rPr>
          <w:t>gitignore</w:t>
        </w:r>
        <w:proofErr w:type="spellEnd"/>
      </w:ins>
    </w:p>
    <w:p w:rsidR="00BF61BD" w:rsidRDefault="00BF61BD" w:rsidP="00BF61BD">
      <w:pPr>
        <w:pStyle w:val="StandardWeb"/>
        <w:numPr>
          <w:ilvl w:val="0"/>
          <w:numId w:val="36"/>
        </w:numPr>
        <w:spacing w:before="0" w:beforeAutospacing="0" w:after="0" w:afterAutospacing="0"/>
        <w:jc w:val="both"/>
        <w:textAlignment w:val="baseline"/>
        <w:rPr>
          <w:ins w:id="190" w:author="Dave" w:date="2014-08-30T13:30:00Z"/>
          <w:rFonts w:ascii="Frutiger Next LT W1G" w:hAnsi="Frutiger Next LT W1G"/>
          <w:color w:val="000000"/>
          <w:sz w:val="23"/>
          <w:szCs w:val="23"/>
        </w:rPr>
      </w:pPr>
      <w:proofErr w:type="spellStart"/>
      <w:ins w:id="191" w:author="Dave" w:date="2014-08-30T13:30:00Z">
        <w:r>
          <w:rPr>
            <w:rFonts w:ascii="Frutiger Next LT W1G" w:hAnsi="Frutiger Next LT W1G"/>
            <w:color w:val="000000"/>
            <w:sz w:val="23"/>
            <w:szCs w:val="23"/>
          </w:rPr>
          <w:t>app.sublime-project</w:t>
        </w:r>
        <w:proofErr w:type="spellEnd"/>
      </w:ins>
    </w:p>
    <w:p w:rsidR="00BF61BD" w:rsidRDefault="00BF61BD" w:rsidP="00BF61BD">
      <w:pPr>
        <w:pStyle w:val="StandardWeb"/>
        <w:numPr>
          <w:ilvl w:val="0"/>
          <w:numId w:val="36"/>
        </w:numPr>
        <w:spacing w:before="0" w:beforeAutospacing="0" w:after="0" w:afterAutospacing="0"/>
        <w:jc w:val="both"/>
        <w:textAlignment w:val="baseline"/>
        <w:rPr>
          <w:ins w:id="192" w:author="Dave" w:date="2014-08-30T13:30:00Z"/>
          <w:rFonts w:ascii="Frutiger Next LT W1G" w:hAnsi="Frutiger Next LT W1G"/>
          <w:color w:val="000000"/>
          <w:sz w:val="23"/>
          <w:szCs w:val="23"/>
        </w:rPr>
      </w:pPr>
      <w:ins w:id="193" w:author="Dave" w:date="2014-08-30T13:30:00Z">
        <w:r>
          <w:rPr>
            <w:rFonts w:ascii="Frutiger Next LT W1G" w:hAnsi="Frutiger Next LT W1G"/>
            <w:color w:val="000000"/>
            <w:sz w:val="23"/>
            <w:szCs w:val="23"/>
          </w:rPr>
          <w:t>README.md</w:t>
        </w:r>
      </w:ins>
    </w:p>
    <w:p w:rsidR="00BF61BD" w:rsidRPr="00D15D64" w:rsidRDefault="00BF61BD" w:rsidP="00BF61BD">
      <w:pPr>
        <w:pStyle w:val="StandardWeb"/>
        <w:spacing w:before="0" w:beforeAutospacing="0" w:after="0" w:afterAutospacing="0"/>
        <w:ind w:left="1440"/>
        <w:jc w:val="both"/>
        <w:textAlignment w:val="baseline"/>
        <w:rPr>
          <w:ins w:id="194" w:author="Dave" w:date="2014-08-30T13:30:00Z"/>
          <w:rFonts w:ascii="Frutiger Next LT W1G" w:hAnsi="Frutiger Next LT W1G"/>
          <w:color w:val="000000"/>
          <w:sz w:val="23"/>
          <w:szCs w:val="23"/>
        </w:rPr>
      </w:pPr>
    </w:p>
    <w:p w:rsidR="00BF61BD" w:rsidRPr="00D15D64" w:rsidRDefault="00BF61BD" w:rsidP="00BF61BD">
      <w:pPr>
        <w:rPr>
          <w:ins w:id="195" w:author="Dave" w:date="2014-08-30T13:30:00Z"/>
          <w:b/>
        </w:rPr>
      </w:pPr>
      <w:ins w:id="196" w:author="Dave" w:date="2014-08-30T13:30:00Z">
        <w:r w:rsidRPr="00D15D64">
          <w:rPr>
            <w:b/>
          </w:rPr>
          <w:t>A2: Dokumentation</w:t>
        </w:r>
      </w:ins>
    </w:p>
    <w:p w:rsidR="00BF61BD" w:rsidRPr="00D15D64" w:rsidRDefault="00BF61BD" w:rsidP="00BF61BD">
      <w:pPr>
        <w:pStyle w:val="Listenabsatz"/>
        <w:numPr>
          <w:ilvl w:val="0"/>
          <w:numId w:val="37"/>
        </w:numPr>
        <w:rPr>
          <w:ins w:id="197" w:author="Dave" w:date="2014-08-30T13:30:00Z"/>
          <w:color w:val="000000"/>
          <w:sz w:val="23"/>
          <w:szCs w:val="23"/>
        </w:rPr>
      </w:pPr>
      <w:ins w:id="198" w:author="Dave" w:date="2014-08-30T13:30:00Z">
        <w:r w:rsidRPr="00D15D64">
          <w:rPr>
            <w:color w:val="000000"/>
            <w:sz w:val="23"/>
            <w:szCs w:val="23"/>
          </w:rPr>
          <w:t>Projektdokumentation_Mediathekcrawler.docx</w:t>
        </w:r>
      </w:ins>
    </w:p>
    <w:p w:rsidR="00BF61BD" w:rsidRPr="00D15D64" w:rsidRDefault="00BF61BD" w:rsidP="00BF61BD">
      <w:pPr>
        <w:rPr>
          <w:ins w:id="199" w:author="Dave" w:date="2014-08-30T13:30:00Z"/>
          <w:b/>
        </w:rPr>
      </w:pPr>
      <w:ins w:id="200" w:author="Dave" w:date="2014-08-30T13:30:00Z">
        <w:r w:rsidRPr="00D15D64">
          <w:rPr>
            <w:b/>
          </w:rPr>
          <w:t>A3: SRS</w:t>
        </w:r>
      </w:ins>
    </w:p>
    <w:p w:rsidR="00BF61BD" w:rsidRDefault="00BF61BD" w:rsidP="00BF61BD">
      <w:pPr>
        <w:pStyle w:val="Listenabsatz"/>
        <w:numPr>
          <w:ilvl w:val="0"/>
          <w:numId w:val="37"/>
        </w:numPr>
        <w:rPr>
          <w:ins w:id="201" w:author="Dave" w:date="2014-08-30T13:30:00Z"/>
          <w:color w:val="000000"/>
          <w:sz w:val="23"/>
          <w:szCs w:val="23"/>
        </w:rPr>
      </w:pPr>
      <w:ins w:id="202" w:author="Dave" w:date="2014-08-30T13:30:00Z">
        <w:r w:rsidRPr="00D15D64">
          <w:rPr>
            <w:color w:val="000000"/>
            <w:sz w:val="23"/>
            <w:szCs w:val="23"/>
          </w:rPr>
          <w:t>MediathekCrawler_SRS.docx</w:t>
        </w:r>
      </w:ins>
    </w:p>
    <w:p w:rsidR="00BF61BD" w:rsidRPr="00D15D64" w:rsidRDefault="00BF61BD" w:rsidP="00BF61BD">
      <w:pPr>
        <w:rPr>
          <w:ins w:id="203" w:author="Dave" w:date="2014-08-30T13:30:00Z"/>
          <w:b/>
        </w:rPr>
      </w:pPr>
      <w:ins w:id="204" w:author="Dave" w:date="2014-08-30T13:30:00Z">
        <w:r>
          <w:rPr>
            <w:b/>
          </w:rPr>
          <w:t>A4: Finaler Projektplan</w:t>
        </w:r>
      </w:ins>
    </w:p>
    <w:p w:rsidR="00BF61BD" w:rsidRDefault="00BF61BD" w:rsidP="00BF61BD">
      <w:pPr>
        <w:pStyle w:val="Listenabsatz"/>
        <w:numPr>
          <w:ilvl w:val="0"/>
          <w:numId w:val="37"/>
        </w:numPr>
        <w:rPr>
          <w:ins w:id="205" w:author="Dave" w:date="2014-08-30T13:30:00Z"/>
          <w:color w:val="000000"/>
          <w:sz w:val="23"/>
          <w:szCs w:val="23"/>
        </w:rPr>
      </w:pPr>
      <w:ins w:id="206" w:author="Dave" w:date="2014-08-30T13:30:00Z">
        <w:r w:rsidRPr="00D15D64">
          <w:rPr>
            <w:color w:val="000000"/>
            <w:sz w:val="23"/>
            <w:szCs w:val="23"/>
          </w:rPr>
          <w:t>Projektplan_11.mpp</w:t>
        </w:r>
      </w:ins>
    </w:p>
    <w:p w:rsidR="00BF61BD" w:rsidRPr="00D15D64" w:rsidRDefault="00BF61BD" w:rsidP="00BF61BD">
      <w:pPr>
        <w:rPr>
          <w:ins w:id="207" w:author="Dave" w:date="2014-08-30T13:30:00Z"/>
          <w:b/>
        </w:rPr>
      </w:pPr>
      <w:ins w:id="208" w:author="Dave" w:date="2014-08-30T13:30:00Z">
        <w:r>
          <w:rPr>
            <w:b/>
          </w:rPr>
          <w:t>A5: Wettbewerbsanalyse</w:t>
        </w:r>
      </w:ins>
    </w:p>
    <w:p w:rsidR="00BF61BD" w:rsidRPr="00D15D64" w:rsidRDefault="00BF61BD" w:rsidP="00BF61BD">
      <w:pPr>
        <w:pStyle w:val="Listenabsatz"/>
        <w:numPr>
          <w:ilvl w:val="0"/>
          <w:numId w:val="37"/>
        </w:numPr>
        <w:rPr>
          <w:ins w:id="209" w:author="Dave" w:date="2014-08-30T13:30:00Z"/>
          <w:color w:val="000000"/>
          <w:sz w:val="23"/>
          <w:szCs w:val="23"/>
        </w:rPr>
      </w:pPr>
      <w:ins w:id="210" w:author="Dave" w:date="2014-08-30T13:30:00Z">
        <w:r w:rsidRPr="00D15D64">
          <w:rPr>
            <w:color w:val="000000"/>
            <w:sz w:val="23"/>
            <w:szCs w:val="23"/>
          </w:rPr>
          <w:t>Rubriken.xlsx</w:t>
        </w:r>
      </w:ins>
    </w:p>
    <w:p w:rsidR="00BF61BD" w:rsidRPr="00D15D64" w:rsidRDefault="00BF61BD" w:rsidP="00BF61BD">
      <w:pPr>
        <w:pStyle w:val="Listenabsatz"/>
        <w:numPr>
          <w:ilvl w:val="0"/>
          <w:numId w:val="37"/>
        </w:numPr>
        <w:rPr>
          <w:ins w:id="211" w:author="Dave" w:date="2014-08-30T13:30:00Z"/>
          <w:color w:val="000000"/>
          <w:sz w:val="23"/>
          <w:szCs w:val="23"/>
        </w:rPr>
      </w:pPr>
      <w:ins w:id="212" w:author="Dave" w:date="2014-08-30T13:30:00Z">
        <w:r w:rsidRPr="00D15D64">
          <w:rPr>
            <w:color w:val="000000"/>
            <w:sz w:val="23"/>
            <w:szCs w:val="23"/>
          </w:rPr>
          <w:t>Wettbewerbsanalyse- Featurematrix.xlsx</w:t>
        </w:r>
      </w:ins>
    </w:p>
    <w:p w:rsidR="00516BC3" w:rsidDel="00BF61BD" w:rsidRDefault="00516BC3" w:rsidP="00BF61BD">
      <w:pPr>
        <w:pStyle w:val="StandardWeb"/>
        <w:numPr>
          <w:ilvl w:val="0"/>
          <w:numId w:val="31"/>
        </w:numPr>
        <w:spacing w:before="0" w:beforeAutospacing="0" w:after="0" w:afterAutospacing="0"/>
        <w:jc w:val="both"/>
        <w:textAlignment w:val="baseline"/>
        <w:rPr>
          <w:del w:id="213" w:author="Dave" w:date="2014-08-30T13:30:00Z"/>
          <w:rFonts w:ascii="Frutiger Next LT W1G" w:hAnsi="Frutiger Next LT W1G"/>
          <w:color w:val="FF0000"/>
          <w:sz w:val="23"/>
          <w:szCs w:val="23"/>
        </w:rPr>
      </w:pPr>
      <w:del w:id="214" w:author="Dave" w:date="2014-08-30T13:30:00Z">
        <w:r w:rsidDel="00BF61BD">
          <w:rPr>
            <w:rFonts w:ascii="Frutiger Next LT W1G" w:hAnsi="Frutiger Next LT W1G"/>
            <w:color w:val="FF0000"/>
            <w:sz w:val="23"/>
            <w:szCs w:val="23"/>
          </w:rPr>
          <w:delText>Inhalte des Abgabe-Ordners (Ordnerstruktur) hier auflisten:</w:delText>
        </w:r>
      </w:del>
    </w:p>
    <w:p w:rsidR="00516BC3" w:rsidDel="00BF61BD" w:rsidRDefault="00516BC3" w:rsidP="00BF61BD">
      <w:pPr>
        <w:pStyle w:val="StandardWeb"/>
        <w:numPr>
          <w:ilvl w:val="0"/>
          <w:numId w:val="31"/>
        </w:numPr>
        <w:spacing w:before="0" w:beforeAutospacing="0" w:after="0" w:afterAutospacing="0"/>
        <w:jc w:val="both"/>
        <w:textAlignment w:val="baseline"/>
        <w:rPr>
          <w:del w:id="215" w:author="Dave" w:date="2014-08-30T13:30:00Z"/>
        </w:rPr>
      </w:pPr>
      <w:del w:id="216" w:author="Dave" w:date="2014-08-30T13:30:00Z">
        <w:r w:rsidDel="00BF61BD">
          <w:rPr>
            <w:rFonts w:ascii="Frutiger Next LT W1G" w:hAnsi="Frutiger Next LT W1G"/>
            <w:color w:val="000000"/>
            <w:sz w:val="23"/>
            <w:szCs w:val="23"/>
          </w:rPr>
          <w:delText>A1 XYZ</w:delText>
        </w:r>
      </w:del>
    </w:p>
    <w:p w:rsidR="00516BC3" w:rsidDel="00BF61BD" w:rsidRDefault="00516BC3" w:rsidP="00BF61BD">
      <w:pPr>
        <w:pStyle w:val="StandardWeb"/>
        <w:numPr>
          <w:ilvl w:val="0"/>
          <w:numId w:val="31"/>
        </w:numPr>
        <w:spacing w:before="0" w:beforeAutospacing="0" w:after="0" w:afterAutospacing="0"/>
        <w:jc w:val="both"/>
        <w:textAlignment w:val="baseline"/>
        <w:rPr>
          <w:del w:id="217" w:author="Dave" w:date="2014-08-30T13:30:00Z"/>
          <w:rFonts w:ascii="Frutiger Next LT W1G" w:hAnsi="Frutiger Next LT W1G"/>
          <w:color w:val="000000"/>
          <w:sz w:val="23"/>
          <w:szCs w:val="23"/>
        </w:rPr>
      </w:pPr>
      <w:del w:id="218" w:author="Dave" w:date="2014-08-30T13:30:00Z">
        <w:r w:rsidDel="00BF61BD">
          <w:rPr>
            <w:rFonts w:ascii="Frutiger Next LT W1G" w:hAnsi="Frutiger Next LT W1G"/>
            <w:color w:val="000000"/>
            <w:sz w:val="23"/>
            <w:szCs w:val="23"/>
          </w:rPr>
          <w:delText>abc</w:delText>
        </w:r>
      </w:del>
    </w:p>
    <w:p w:rsidR="00F12111" w:rsidDel="00BF61BD" w:rsidRDefault="00516BC3" w:rsidP="00BF61BD">
      <w:pPr>
        <w:pStyle w:val="StandardWeb"/>
        <w:numPr>
          <w:ilvl w:val="0"/>
          <w:numId w:val="31"/>
        </w:numPr>
        <w:spacing w:before="0" w:beforeAutospacing="0" w:after="0" w:afterAutospacing="0"/>
        <w:jc w:val="both"/>
        <w:textAlignment w:val="baseline"/>
        <w:rPr>
          <w:del w:id="219" w:author="Dave" w:date="2014-08-30T13:30:00Z"/>
          <w:rFonts w:ascii="Frutiger Next LT W1G" w:hAnsi="Frutiger Next LT W1G"/>
          <w:color w:val="000000"/>
          <w:sz w:val="23"/>
          <w:szCs w:val="23"/>
        </w:rPr>
      </w:pPr>
      <w:del w:id="220" w:author="Dave" w:date="2014-08-30T13:30:00Z">
        <w:r w:rsidDel="00BF61BD">
          <w:rPr>
            <w:rFonts w:ascii="Frutiger Next LT W1G" w:hAnsi="Frutiger Next LT W1G"/>
            <w:color w:val="000000"/>
            <w:sz w:val="23"/>
            <w:szCs w:val="23"/>
          </w:rPr>
          <w:delText>def</w:delText>
        </w:r>
      </w:del>
    </w:p>
    <w:p w:rsidR="00F12111" w:rsidDel="00BF61BD" w:rsidRDefault="00F12111" w:rsidP="00BF61BD">
      <w:pPr>
        <w:pStyle w:val="StandardWeb"/>
        <w:numPr>
          <w:ilvl w:val="0"/>
          <w:numId w:val="31"/>
        </w:numPr>
        <w:spacing w:before="0" w:beforeAutospacing="0" w:after="0" w:afterAutospacing="0"/>
        <w:jc w:val="both"/>
        <w:textAlignment w:val="baseline"/>
        <w:rPr>
          <w:del w:id="221" w:author="Dave" w:date="2014-08-30T13:30:00Z"/>
          <w:rFonts w:ascii="Frutiger Next LT W1G" w:hAnsi="Frutiger Next LT W1G"/>
          <w:color w:val="000000"/>
          <w:sz w:val="23"/>
          <w:szCs w:val="23"/>
        </w:rPr>
      </w:pPr>
    </w:p>
    <w:p w:rsidR="000147EF" w:rsidRPr="00F12111" w:rsidRDefault="00516BC3" w:rsidP="00BF61BD">
      <w:pPr>
        <w:pStyle w:val="StandardWeb"/>
        <w:numPr>
          <w:ilvl w:val="0"/>
          <w:numId w:val="31"/>
        </w:numPr>
        <w:spacing w:before="0" w:beforeAutospacing="0" w:after="0" w:afterAutospacing="0"/>
        <w:jc w:val="both"/>
        <w:textAlignment w:val="baseline"/>
        <w:rPr>
          <w:rFonts w:ascii="Frutiger Next LT W1G" w:hAnsi="Frutiger Next LT W1G"/>
          <w:color w:val="000000"/>
          <w:sz w:val="23"/>
          <w:szCs w:val="23"/>
        </w:rPr>
      </w:pPr>
      <w:del w:id="222" w:author="Dave" w:date="2014-08-30T13:30:00Z">
        <w:r w:rsidRPr="00F12111" w:rsidDel="00BF61BD">
          <w:rPr>
            <w:rFonts w:ascii="Frutiger Next LT W1G" w:hAnsi="Frutiger Next LT W1G"/>
            <w:color w:val="000000"/>
            <w:sz w:val="23"/>
            <w:szCs w:val="23"/>
          </w:rPr>
          <w:delText>A2 ...</w:delText>
        </w:r>
      </w:del>
    </w:p>
    <w:sectPr w:rsidR="000147EF" w:rsidRPr="00F12111" w:rsidSect="000147EF">
      <w:headerReference w:type="default" r:id="rId24"/>
      <w:pgSz w:w="11906" w:h="16838"/>
      <w:pgMar w:top="1418" w:right="1418" w:bottom="1134" w:left="1985" w:header="709" w:footer="709"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6" w:author="Dave" w:date="2014-08-30T13:12:00Z" w:initials="D">
    <w:p w:rsidR="0038100C" w:rsidRDefault="0038100C">
      <w:pPr>
        <w:pStyle w:val="Kommentartext"/>
      </w:pPr>
      <w:r>
        <w:rPr>
          <w:rStyle w:val="Kommentarzeichen"/>
        </w:rPr>
        <w:annotationRef/>
      </w:r>
      <w:r>
        <w:t>???</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C2508" w:rsidRDefault="00AC2508" w:rsidP="00793C70">
      <w:pPr>
        <w:spacing w:line="240" w:lineRule="auto"/>
      </w:pPr>
      <w:r>
        <w:separator/>
      </w:r>
    </w:p>
  </w:endnote>
  <w:endnote w:type="continuationSeparator" w:id="0">
    <w:p w:rsidR="00AC2508" w:rsidRDefault="00AC2508" w:rsidP="00793C7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 Next LT W1G">
    <w:altName w:val="Corbel"/>
    <w:charset w:val="00"/>
    <w:family w:val="auto"/>
    <w:pitch w:val="variable"/>
    <w:sig w:usb0="00000001" w:usb1="5000205B" w:usb2="00000000" w:usb3="00000000" w:csb0="0000009F" w:csb1="00000000"/>
  </w:font>
  <w:font w:name="Calibri">
    <w:panose1 w:val="020F0502020204030204"/>
    <w:charset w:val="00"/>
    <w:family w:val="swiss"/>
    <w:pitch w:val="variable"/>
    <w:sig w:usb0="E00002FF" w:usb1="4000ACFF" w:usb2="00000001" w:usb3="00000000" w:csb0="0000019F" w:csb1="00000000"/>
  </w:font>
  <w:font w:name="Frutiger Next LT W1G Medium">
    <w:altName w:val="Segoe UI Semibold"/>
    <w:panose1 w:val="00000000000000000000"/>
    <w:charset w:val="00"/>
    <w:family w:val="swiss"/>
    <w:notTrueType/>
    <w:pitch w:val="variable"/>
    <w:sig w:usb0="00000001" w:usb1="5000205B"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C2508" w:rsidRDefault="00AC2508" w:rsidP="00793C70">
      <w:pPr>
        <w:spacing w:line="240" w:lineRule="auto"/>
      </w:pPr>
      <w:r>
        <w:separator/>
      </w:r>
    </w:p>
  </w:footnote>
  <w:footnote w:type="continuationSeparator" w:id="0">
    <w:p w:rsidR="00AC2508" w:rsidRDefault="00AC2508" w:rsidP="00793C7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08E2" w:rsidRDefault="003308E2" w:rsidP="000147EF">
    <w:pPr>
      <w:pStyle w:val="Kopfzeile"/>
      <w:jc w:val="right"/>
    </w:pPr>
  </w:p>
  <w:p w:rsidR="003308E2" w:rsidRDefault="003308E2" w:rsidP="000147EF">
    <w:pPr>
      <w:pStyle w:val="Kopfzeil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086403"/>
      <w:docPartObj>
        <w:docPartGallery w:val="Page Numbers (Top of Page)"/>
        <w:docPartUnique/>
      </w:docPartObj>
    </w:sdtPr>
    <w:sdtContent>
      <w:p w:rsidR="003308E2" w:rsidRDefault="00C93879" w:rsidP="000147EF">
        <w:pPr>
          <w:pStyle w:val="Kopfzeile"/>
          <w:pBdr>
            <w:bottom w:val="single" w:sz="4" w:space="1" w:color="auto"/>
          </w:pBdr>
          <w:jc w:val="right"/>
        </w:pPr>
        <w:r>
          <w:fldChar w:fldCharType="begin"/>
        </w:r>
        <w:r w:rsidR="003308E2">
          <w:instrText xml:space="preserve"> PAGE   \* MERGEFORMAT </w:instrText>
        </w:r>
        <w:r>
          <w:fldChar w:fldCharType="separate"/>
        </w:r>
        <w:r w:rsidR="003308E2">
          <w:rPr>
            <w:noProof/>
          </w:rPr>
          <w:t>3</w:t>
        </w:r>
        <w:r>
          <w:rPr>
            <w:noProof/>
          </w:rPr>
          <w:fldChar w:fldCharType="end"/>
        </w:r>
      </w:p>
    </w:sdtContent>
  </w:sdt>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08E2" w:rsidRDefault="003308E2" w:rsidP="000147EF">
    <w:pPr>
      <w:pStyle w:val="Kopfzeile"/>
    </w:pPr>
    <w:r>
      <w:ptab w:relativeTo="margin" w:alignment="center" w:leader="none"/>
    </w:r>
    <w:r>
      <w:ptab w:relativeTo="margin" w:alignment="right" w:leader="none"/>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0E308A3A"/>
    <w:lvl w:ilvl="0">
      <w:start w:val="1"/>
      <w:numFmt w:val="decimal"/>
      <w:lvlText w:val="%1."/>
      <w:lvlJc w:val="left"/>
      <w:pPr>
        <w:tabs>
          <w:tab w:val="num" w:pos="1492"/>
        </w:tabs>
        <w:ind w:left="1492" w:hanging="360"/>
      </w:pPr>
    </w:lvl>
  </w:abstractNum>
  <w:abstractNum w:abstractNumId="1">
    <w:nsid w:val="FFFFFF7D"/>
    <w:multiLevelType w:val="singleLevel"/>
    <w:tmpl w:val="CE7AAB54"/>
    <w:lvl w:ilvl="0">
      <w:start w:val="1"/>
      <w:numFmt w:val="decimal"/>
      <w:lvlText w:val="%1."/>
      <w:lvlJc w:val="left"/>
      <w:pPr>
        <w:tabs>
          <w:tab w:val="num" w:pos="1209"/>
        </w:tabs>
        <w:ind w:left="1209" w:hanging="360"/>
      </w:pPr>
    </w:lvl>
  </w:abstractNum>
  <w:abstractNum w:abstractNumId="2">
    <w:nsid w:val="FFFFFF7E"/>
    <w:multiLevelType w:val="singleLevel"/>
    <w:tmpl w:val="DC809D3C"/>
    <w:lvl w:ilvl="0">
      <w:start w:val="1"/>
      <w:numFmt w:val="decimal"/>
      <w:lvlText w:val="%1."/>
      <w:lvlJc w:val="left"/>
      <w:pPr>
        <w:tabs>
          <w:tab w:val="num" w:pos="926"/>
        </w:tabs>
        <w:ind w:left="926" w:hanging="360"/>
      </w:pPr>
    </w:lvl>
  </w:abstractNum>
  <w:abstractNum w:abstractNumId="3">
    <w:nsid w:val="FFFFFF7F"/>
    <w:multiLevelType w:val="singleLevel"/>
    <w:tmpl w:val="45287DF2"/>
    <w:lvl w:ilvl="0">
      <w:start w:val="1"/>
      <w:numFmt w:val="decimal"/>
      <w:lvlText w:val="%1."/>
      <w:lvlJc w:val="left"/>
      <w:pPr>
        <w:tabs>
          <w:tab w:val="num" w:pos="643"/>
        </w:tabs>
        <w:ind w:left="643" w:hanging="360"/>
      </w:pPr>
    </w:lvl>
  </w:abstractNum>
  <w:abstractNum w:abstractNumId="4">
    <w:nsid w:val="FFFFFF80"/>
    <w:multiLevelType w:val="singleLevel"/>
    <w:tmpl w:val="4AD8B30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E7454F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0366EF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354613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B950C286"/>
    <w:lvl w:ilvl="0">
      <w:start w:val="1"/>
      <w:numFmt w:val="decimal"/>
      <w:lvlText w:val="%1."/>
      <w:lvlJc w:val="left"/>
      <w:pPr>
        <w:tabs>
          <w:tab w:val="num" w:pos="360"/>
        </w:tabs>
        <w:ind w:left="360" w:hanging="360"/>
      </w:pPr>
    </w:lvl>
  </w:abstractNum>
  <w:abstractNum w:abstractNumId="9">
    <w:nsid w:val="FFFFFF89"/>
    <w:multiLevelType w:val="singleLevel"/>
    <w:tmpl w:val="CAF4A7C0"/>
    <w:lvl w:ilvl="0">
      <w:start w:val="1"/>
      <w:numFmt w:val="bullet"/>
      <w:lvlText w:val=""/>
      <w:lvlJc w:val="left"/>
      <w:pPr>
        <w:tabs>
          <w:tab w:val="num" w:pos="360"/>
        </w:tabs>
        <w:ind w:left="360" w:hanging="360"/>
      </w:pPr>
      <w:rPr>
        <w:rFonts w:ascii="Symbol" w:hAnsi="Symbol" w:hint="default"/>
      </w:rPr>
    </w:lvl>
  </w:abstractNum>
  <w:abstractNum w:abstractNumId="10">
    <w:nsid w:val="04AE2FAE"/>
    <w:multiLevelType w:val="hybridMultilevel"/>
    <w:tmpl w:val="FFE4532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0A965D46"/>
    <w:multiLevelType w:val="multilevel"/>
    <w:tmpl w:val="2AC64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CC810AD"/>
    <w:multiLevelType w:val="multilevel"/>
    <w:tmpl w:val="C6A4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ECD09C2"/>
    <w:multiLevelType w:val="hybridMultilevel"/>
    <w:tmpl w:val="5DCEFE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1330D0B"/>
    <w:multiLevelType w:val="hybridMultilevel"/>
    <w:tmpl w:val="F44EE7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9816BC0"/>
    <w:multiLevelType w:val="multilevel"/>
    <w:tmpl w:val="01AC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615830"/>
    <w:multiLevelType w:val="multilevel"/>
    <w:tmpl w:val="E5AA46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C8E76A1"/>
    <w:multiLevelType w:val="multilevel"/>
    <w:tmpl w:val="932C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D611FD3"/>
    <w:multiLevelType w:val="multilevel"/>
    <w:tmpl w:val="57C45D9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5EE77EA"/>
    <w:multiLevelType w:val="multilevel"/>
    <w:tmpl w:val="3F900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62A72A3"/>
    <w:multiLevelType w:val="multilevel"/>
    <w:tmpl w:val="4BC077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7641470"/>
    <w:multiLevelType w:val="multilevel"/>
    <w:tmpl w:val="70FA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8D25C6B"/>
    <w:multiLevelType w:val="hybridMultilevel"/>
    <w:tmpl w:val="8626DF66"/>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3">
    <w:nsid w:val="48FB0E88"/>
    <w:multiLevelType w:val="multilevel"/>
    <w:tmpl w:val="3846495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D82269C"/>
    <w:multiLevelType w:val="multilevel"/>
    <w:tmpl w:val="D3EECDE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1043DED"/>
    <w:multiLevelType w:val="multilevel"/>
    <w:tmpl w:val="2098B48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strike w:val="0"/>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26">
    <w:nsid w:val="54800B1A"/>
    <w:multiLevelType w:val="multilevel"/>
    <w:tmpl w:val="0A8E3A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6887675"/>
    <w:multiLevelType w:val="multilevel"/>
    <w:tmpl w:val="549663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C64398B"/>
    <w:multiLevelType w:val="multilevel"/>
    <w:tmpl w:val="8888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CB14142"/>
    <w:multiLevelType w:val="multilevel"/>
    <w:tmpl w:val="9FF2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FE35783"/>
    <w:multiLevelType w:val="multilevel"/>
    <w:tmpl w:val="F172458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3D82CBE"/>
    <w:multiLevelType w:val="multilevel"/>
    <w:tmpl w:val="47DAC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51B0280"/>
    <w:multiLevelType w:val="multilevel"/>
    <w:tmpl w:val="34B6A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7737CC0"/>
    <w:multiLevelType w:val="multilevel"/>
    <w:tmpl w:val="70FA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78240D3"/>
    <w:multiLevelType w:val="multilevel"/>
    <w:tmpl w:val="625E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67B0F59"/>
    <w:multiLevelType w:val="multilevel"/>
    <w:tmpl w:val="DFE61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340EC7"/>
    <w:multiLevelType w:val="multilevel"/>
    <w:tmpl w:val="32287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27"/>
    <w:lvlOverride w:ilvl="0">
      <w:lvl w:ilvl="0">
        <w:numFmt w:val="decimal"/>
        <w:lvlText w:val="%1."/>
        <w:lvlJc w:val="left"/>
      </w:lvl>
    </w:lvlOverride>
  </w:num>
  <w:num w:numId="14">
    <w:abstractNumId w:val="26"/>
    <w:lvlOverride w:ilvl="0">
      <w:lvl w:ilvl="0">
        <w:numFmt w:val="decimal"/>
        <w:lvlText w:val="%1."/>
        <w:lvlJc w:val="left"/>
      </w:lvl>
    </w:lvlOverride>
  </w:num>
  <w:num w:numId="15">
    <w:abstractNumId w:val="36"/>
  </w:num>
  <w:num w:numId="16">
    <w:abstractNumId w:val="16"/>
    <w:lvlOverride w:ilvl="0">
      <w:lvl w:ilvl="0">
        <w:numFmt w:val="decimal"/>
        <w:lvlText w:val="%1."/>
        <w:lvlJc w:val="left"/>
      </w:lvl>
    </w:lvlOverride>
  </w:num>
  <w:num w:numId="17">
    <w:abstractNumId w:val="20"/>
    <w:lvlOverride w:ilvl="0">
      <w:lvl w:ilvl="0">
        <w:numFmt w:val="decimal"/>
        <w:lvlText w:val="%1."/>
        <w:lvlJc w:val="left"/>
      </w:lvl>
    </w:lvlOverride>
  </w:num>
  <w:num w:numId="18">
    <w:abstractNumId w:val="35"/>
  </w:num>
  <w:num w:numId="19">
    <w:abstractNumId w:val="21"/>
  </w:num>
  <w:num w:numId="20">
    <w:abstractNumId w:val="28"/>
  </w:num>
  <w:num w:numId="21">
    <w:abstractNumId w:val="19"/>
  </w:num>
  <w:num w:numId="22">
    <w:abstractNumId w:val="17"/>
  </w:num>
  <w:num w:numId="23">
    <w:abstractNumId w:val="12"/>
  </w:num>
  <w:num w:numId="24">
    <w:abstractNumId w:val="32"/>
  </w:num>
  <w:num w:numId="25">
    <w:abstractNumId w:val="34"/>
  </w:num>
  <w:num w:numId="26">
    <w:abstractNumId w:val="31"/>
  </w:num>
  <w:num w:numId="27">
    <w:abstractNumId w:val="30"/>
    <w:lvlOverride w:ilvl="0">
      <w:lvl w:ilvl="0">
        <w:numFmt w:val="decimal"/>
        <w:lvlText w:val="%1."/>
        <w:lvlJc w:val="left"/>
      </w:lvl>
    </w:lvlOverride>
  </w:num>
  <w:num w:numId="28">
    <w:abstractNumId w:val="23"/>
    <w:lvlOverride w:ilvl="0">
      <w:lvl w:ilvl="0">
        <w:numFmt w:val="decimal"/>
        <w:lvlText w:val="%1."/>
        <w:lvlJc w:val="left"/>
      </w:lvl>
    </w:lvlOverride>
  </w:num>
  <w:num w:numId="29">
    <w:abstractNumId w:val="18"/>
    <w:lvlOverride w:ilvl="0">
      <w:lvl w:ilvl="0">
        <w:numFmt w:val="decimal"/>
        <w:lvlText w:val="%1."/>
        <w:lvlJc w:val="left"/>
      </w:lvl>
    </w:lvlOverride>
  </w:num>
  <w:num w:numId="30">
    <w:abstractNumId w:val="24"/>
    <w:lvlOverride w:ilvl="0">
      <w:lvl w:ilvl="0">
        <w:numFmt w:val="decimal"/>
        <w:lvlText w:val="%1."/>
        <w:lvlJc w:val="left"/>
      </w:lvl>
    </w:lvlOverride>
  </w:num>
  <w:num w:numId="31">
    <w:abstractNumId w:val="15"/>
  </w:num>
  <w:num w:numId="32">
    <w:abstractNumId w:val="29"/>
  </w:num>
  <w:num w:numId="33">
    <w:abstractNumId w:val="10"/>
  </w:num>
  <w:num w:numId="34">
    <w:abstractNumId w:val="14"/>
  </w:num>
  <w:num w:numId="35">
    <w:abstractNumId w:val="33"/>
  </w:num>
  <w:num w:numId="36">
    <w:abstractNumId w:val="22"/>
  </w:num>
  <w:num w:numId="3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stylePaneFormatFilter w:val="1024"/>
  <w:trackRevisions/>
  <w:defaultTabStop w:val="708"/>
  <w:autoHyphenation/>
  <w:hyphenationZone w:val="425"/>
  <w:drawingGridHorizontalSpacing w:val="110"/>
  <w:displayHorizontalDrawingGridEvery w:val="2"/>
  <w:characterSpacingControl w:val="doNotCompress"/>
  <w:hdrShapeDefaults>
    <o:shapedefaults v:ext="edit" spidmax="5122"/>
  </w:hdrShapeDefaults>
  <w:footnotePr>
    <w:footnote w:id="-1"/>
    <w:footnote w:id="0"/>
  </w:footnotePr>
  <w:endnotePr>
    <w:endnote w:id="-1"/>
    <w:endnote w:id="0"/>
  </w:endnotePr>
  <w:compat/>
  <w:rsids>
    <w:rsidRoot w:val="0046785B"/>
    <w:rsid w:val="000147EF"/>
    <w:rsid w:val="000221F6"/>
    <w:rsid w:val="00025B36"/>
    <w:rsid w:val="00070B8E"/>
    <w:rsid w:val="00080C48"/>
    <w:rsid w:val="000951CC"/>
    <w:rsid w:val="000A08A2"/>
    <w:rsid w:val="000B1206"/>
    <w:rsid w:val="000C3E91"/>
    <w:rsid w:val="000C6D6D"/>
    <w:rsid w:val="000E6647"/>
    <w:rsid w:val="00101C9F"/>
    <w:rsid w:val="00167407"/>
    <w:rsid w:val="001E250B"/>
    <w:rsid w:val="00211754"/>
    <w:rsid w:val="00213D5C"/>
    <w:rsid w:val="00235E04"/>
    <w:rsid w:val="00246EB0"/>
    <w:rsid w:val="00286973"/>
    <w:rsid w:val="002A05F9"/>
    <w:rsid w:val="003308E2"/>
    <w:rsid w:val="0038100C"/>
    <w:rsid w:val="003A2F1A"/>
    <w:rsid w:val="00403A81"/>
    <w:rsid w:val="004154E5"/>
    <w:rsid w:val="004450F8"/>
    <w:rsid w:val="0046785B"/>
    <w:rsid w:val="0046797B"/>
    <w:rsid w:val="00467F35"/>
    <w:rsid w:val="00482B04"/>
    <w:rsid w:val="004833B8"/>
    <w:rsid w:val="004925EF"/>
    <w:rsid w:val="004A1465"/>
    <w:rsid w:val="004A1608"/>
    <w:rsid w:val="004B0621"/>
    <w:rsid w:val="004D1002"/>
    <w:rsid w:val="004E6D66"/>
    <w:rsid w:val="00505479"/>
    <w:rsid w:val="00513B11"/>
    <w:rsid w:val="00516BC3"/>
    <w:rsid w:val="00542499"/>
    <w:rsid w:val="005709BB"/>
    <w:rsid w:val="00595925"/>
    <w:rsid w:val="005B65BF"/>
    <w:rsid w:val="005D451D"/>
    <w:rsid w:val="005F317F"/>
    <w:rsid w:val="00600146"/>
    <w:rsid w:val="00647984"/>
    <w:rsid w:val="0068145C"/>
    <w:rsid w:val="00686F15"/>
    <w:rsid w:val="00691AD0"/>
    <w:rsid w:val="00712435"/>
    <w:rsid w:val="00712E6A"/>
    <w:rsid w:val="00732AF2"/>
    <w:rsid w:val="00766919"/>
    <w:rsid w:val="00793C70"/>
    <w:rsid w:val="0079437B"/>
    <w:rsid w:val="00816876"/>
    <w:rsid w:val="00865E46"/>
    <w:rsid w:val="00873B3B"/>
    <w:rsid w:val="0087671A"/>
    <w:rsid w:val="00886C45"/>
    <w:rsid w:val="008873E3"/>
    <w:rsid w:val="008D3EB9"/>
    <w:rsid w:val="008E1633"/>
    <w:rsid w:val="008F4191"/>
    <w:rsid w:val="009704B0"/>
    <w:rsid w:val="00994E33"/>
    <w:rsid w:val="009A0603"/>
    <w:rsid w:val="009A2EAE"/>
    <w:rsid w:val="009A376D"/>
    <w:rsid w:val="009A5EC5"/>
    <w:rsid w:val="009A6082"/>
    <w:rsid w:val="009A6B3E"/>
    <w:rsid w:val="009C5FE4"/>
    <w:rsid w:val="009E58B7"/>
    <w:rsid w:val="009F3E31"/>
    <w:rsid w:val="00A12BED"/>
    <w:rsid w:val="00A22235"/>
    <w:rsid w:val="00A4328F"/>
    <w:rsid w:val="00A472AF"/>
    <w:rsid w:val="00A6171A"/>
    <w:rsid w:val="00A9201B"/>
    <w:rsid w:val="00A94A76"/>
    <w:rsid w:val="00AB1110"/>
    <w:rsid w:val="00AC2508"/>
    <w:rsid w:val="00B118AD"/>
    <w:rsid w:val="00B31C26"/>
    <w:rsid w:val="00B55F8D"/>
    <w:rsid w:val="00B72BC9"/>
    <w:rsid w:val="00B92998"/>
    <w:rsid w:val="00B953E2"/>
    <w:rsid w:val="00BB6BE6"/>
    <w:rsid w:val="00BF61BD"/>
    <w:rsid w:val="00C274BD"/>
    <w:rsid w:val="00C3093A"/>
    <w:rsid w:val="00C64062"/>
    <w:rsid w:val="00C93879"/>
    <w:rsid w:val="00CD173B"/>
    <w:rsid w:val="00D47FC2"/>
    <w:rsid w:val="00D561CF"/>
    <w:rsid w:val="00D972FA"/>
    <w:rsid w:val="00DA76C3"/>
    <w:rsid w:val="00DD2DF5"/>
    <w:rsid w:val="00DE2F4D"/>
    <w:rsid w:val="00E355B5"/>
    <w:rsid w:val="00E51E97"/>
    <w:rsid w:val="00E54774"/>
    <w:rsid w:val="00E7112A"/>
    <w:rsid w:val="00E736F6"/>
    <w:rsid w:val="00E83C95"/>
    <w:rsid w:val="00E93FD9"/>
    <w:rsid w:val="00EA6A84"/>
    <w:rsid w:val="00EC013F"/>
    <w:rsid w:val="00EC2013"/>
    <w:rsid w:val="00EE038F"/>
    <w:rsid w:val="00EE11F6"/>
    <w:rsid w:val="00F02209"/>
    <w:rsid w:val="00F03F0C"/>
    <w:rsid w:val="00F12111"/>
    <w:rsid w:val="00F25C5F"/>
    <w:rsid w:val="00F424E9"/>
    <w:rsid w:val="00F6749C"/>
    <w:rsid w:val="00F91186"/>
    <w:rsid w:val="00F961F0"/>
    <w:rsid w:val="00FA494F"/>
    <w:rsid w:val="00FC3A07"/>
    <w:rsid w:val="00FD24CD"/>
    <w:rsid w:val="00FF5E81"/>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Frutiger Next LT W1G" w:eastAsiaTheme="minorHAnsi" w:hAnsi="Frutiger Next LT W1G"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rd">
    <w:name w:val="Normal"/>
    <w:next w:val="Folgeabsatz"/>
    <w:qFormat/>
    <w:rsid w:val="00595925"/>
    <w:pPr>
      <w:spacing w:after="0" w:line="360" w:lineRule="auto"/>
      <w:jc w:val="both"/>
    </w:pPr>
  </w:style>
  <w:style w:type="paragraph" w:styleId="berschrift1">
    <w:name w:val="heading 1"/>
    <w:basedOn w:val="Standard"/>
    <w:next w:val="Standard"/>
    <w:link w:val="berschrift1Zchn"/>
    <w:uiPriority w:val="9"/>
    <w:qFormat/>
    <w:rsid w:val="00FC3A07"/>
    <w:pPr>
      <w:keepNext/>
      <w:keepLines/>
      <w:numPr>
        <w:numId w:val="1"/>
      </w:numPr>
      <w:spacing w:before="480"/>
      <w:outlineLvl w:val="0"/>
    </w:pPr>
    <w:rPr>
      <w:rFonts w:ascii="Frutiger Next LT W1G Medium" w:eastAsiaTheme="majorEastAsia" w:hAnsi="Frutiger Next LT W1G Medium" w:cstheme="majorBidi"/>
      <w:bCs/>
      <w:sz w:val="28"/>
      <w:szCs w:val="28"/>
    </w:rPr>
  </w:style>
  <w:style w:type="paragraph" w:styleId="berschrift2">
    <w:name w:val="heading 2"/>
    <w:basedOn w:val="Standard"/>
    <w:next w:val="Standard"/>
    <w:link w:val="berschrift2Zchn"/>
    <w:uiPriority w:val="9"/>
    <w:unhideWhenUsed/>
    <w:qFormat/>
    <w:rsid w:val="00FC3A07"/>
    <w:pPr>
      <w:keepNext/>
      <w:keepLines/>
      <w:numPr>
        <w:ilvl w:val="1"/>
        <w:numId w:val="1"/>
      </w:numPr>
      <w:spacing w:before="200"/>
      <w:outlineLvl w:val="1"/>
    </w:pPr>
    <w:rPr>
      <w:rFonts w:ascii="Frutiger Next LT W1G Medium" w:eastAsiaTheme="majorEastAsia" w:hAnsi="Frutiger Next LT W1G Medium" w:cstheme="majorBidi"/>
      <w:bCs/>
      <w:sz w:val="26"/>
      <w:szCs w:val="26"/>
    </w:rPr>
  </w:style>
  <w:style w:type="paragraph" w:styleId="berschrift3">
    <w:name w:val="heading 3"/>
    <w:basedOn w:val="Standard"/>
    <w:next w:val="Standard"/>
    <w:link w:val="berschrift3Zchn"/>
    <w:uiPriority w:val="9"/>
    <w:unhideWhenUsed/>
    <w:qFormat/>
    <w:rsid w:val="004D1002"/>
    <w:pPr>
      <w:keepNext/>
      <w:keepLines/>
      <w:numPr>
        <w:ilvl w:val="2"/>
        <w:numId w:val="1"/>
      </w:numPr>
      <w:spacing w:before="20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eastAsiaTheme="majorEastAsia"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eastAsiaTheme="majorEastAsia"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FC3A07"/>
    <w:rPr>
      <w:rFonts w:ascii="Frutiger Next LT W1G Medium" w:eastAsiaTheme="majorEastAsia" w:hAnsi="Frutiger Next LT W1G Medium" w:cstheme="majorBidi"/>
      <w:bCs/>
      <w:sz w:val="28"/>
      <w:szCs w:val="28"/>
      <w:lang w:eastAsia="de-DE"/>
    </w:rPr>
  </w:style>
  <w:style w:type="character" w:customStyle="1" w:styleId="berschrift2Zchn">
    <w:name w:val="Überschrift 2 Zchn"/>
    <w:basedOn w:val="Absatz-Standardschriftart"/>
    <w:link w:val="berschrift2"/>
    <w:uiPriority w:val="9"/>
    <w:rsid w:val="00FC3A07"/>
    <w:rPr>
      <w:rFonts w:ascii="Frutiger Next LT W1G Medium" w:eastAsiaTheme="majorEastAsia" w:hAnsi="Frutiger Next LT W1G Medium" w:cstheme="majorBidi"/>
      <w:bCs/>
      <w:sz w:val="26"/>
      <w:szCs w:val="26"/>
      <w:lang w:eastAsia="de-DE"/>
    </w:rPr>
  </w:style>
  <w:style w:type="character" w:customStyle="1" w:styleId="berschrift3Zchn">
    <w:name w:val="Überschrift 3 Zch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style>
  <w:style w:type="paragraph" w:styleId="Verzeichnis3">
    <w:name w:val="toc 3"/>
    <w:basedOn w:val="Standard"/>
    <w:next w:val="Standard"/>
    <w:autoRedefine/>
    <w:uiPriority w:val="39"/>
    <w:unhideWhenUsed/>
    <w:rsid w:val="00A94A76"/>
    <w:pPr>
      <w:spacing w:after="100" w:line="240" w:lineRule="auto"/>
      <w:ind w:left="442"/>
    </w:p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semiHidden/>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style>
  <w:style w:type="paragraph" w:styleId="Verzeichnis4">
    <w:name w:val="toc 4"/>
    <w:basedOn w:val="Standard"/>
    <w:next w:val="Standard"/>
    <w:autoRedefine/>
    <w:uiPriority w:val="39"/>
    <w:unhideWhenUsed/>
    <w:rsid w:val="00A94A76"/>
    <w:pPr>
      <w:spacing w:after="100" w:line="240" w:lineRule="auto"/>
      <w:ind w:left="658"/>
    </w:pPr>
    <w:rPr>
      <w:i/>
    </w:rPr>
  </w:style>
  <w:style w:type="character" w:styleId="Hervorhebung">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gitternetz">
    <w:name w:val="Table Grid"/>
    <w:basedOn w:val="NormaleTabelle"/>
    <w:uiPriority w:val="59"/>
    <w:rsid w:val="00EC01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paragraph" w:styleId="StandardWeb">
    <w:name w:val="Normal (Web)"/>
    <w:basedOn w:val="Standard"/>
    <w:uiPriority w:val="99"/>
    <w:unhideWhenUsed/>
    <w:rsid w:val="00516BC3"/>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customStyle="1" w:styleId="apple-tab-span">
    <w:name w:val="apple-tab-span"/>
    <w:basedOn w:val="Absatz-Standardschriftart"/>
    <w:rsid w:val="00516BC3"/>
  </w:style>
  <w:style w:type="paragraph" w:styleId="Listenabsatz">
    <w:name w:val="List Paragraph"/>
    <w:basedOn w:val="Standard"/>
    <w:uiPriority w:val="34"/>
    <w:rsid w:val="00516BC3"/>
    <w:pPr>
      <w:ind w:left="720"/>
      <w:contextualSpacing/>
    </w:pPr>
  </w:style>
  <w:style w:type="character" w:styleId="Kommentarzeichen">
    <w:name w:val="annotation reference"/>
    <w:basedOn w:val="Absatz-Standardschriftart"/>
    <w:uiPriority w:val="99"/>
    <w:semiHidden/>
    <w:unhideWhenUsed/>
    <w:rsid w:val="0038100C"/>
    <w:rPr>
      <w:sz w:val="16"/>
      <w:szCs w:val="16"/>
    </w:rPr>
  </w:style>
  <w:style w:type="paragraph" w:styleId="Kommentartext">
    <w:name w:val="annotation text"/>
    <w:basedOn w:val="Standard"/>
    <w:link w:val="KommentartextZchn"/>
    <w:uiPriority w:val="99"/>
    <w:semiHidden/>
    <w:unhideWhenUsed/>
    <w:rsid w:val="0038100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8100C"/>
    <w:rPr>
      <w:sz w:val="20"/>
      <w:szCs w:val="20"/>
    </w:rPr>
  </w:style>
  <w:style w:type="paragraph" w:styleId="Kommentarthema">
    <w:name w:val="annotation subject"/>
    <w:basedOn w:val="Kommentartext"/>
    <w:next w:val="Kommentartext"/>
    <w:link w:val="KommentarthemaZchn"/>
    <w:uiPriority w:val="99"/>
    <w:semiHidden/>
    <w:unhideWhenUsed/>
    <w:rsid w:val="0038100C"/>
    <w:rPr>
      <w:b/>
      <w:bCs/>
    </w:rPr>
  </w:style>
  <w:style w:type="character" w:customStyle="1" w:styleId="KommentarthemaZchn">
    <w:name w:val="Kommentarthema Zchn"/>
    <w:basedOn w:val="KommentartextZchn"/>
    <w:link w:val="Kommentarthema"/>
    <w:uiPriority w:val="99"/>
    <w:semiHidden/>
    <w:rsid w:val="0038100C"/>
    <w:rPr>
      <w:b/>
      <w:bCs/>
    </w:rPr>
  </w:style>
</w:styles>
</file>

<file path=word/webSettings.xml><?xml version="1.0" encoding="utf-8"?>
<w:webSettings xmlns:r="http://schemas.openxmlformats.org/officeDocument/2006/relationships" xmlns:w="http://schemas.openxmlformats.org/wordprocessingml/2006/main">
  <w:divs>
    <w:div w:id="1675306436">
      <w:bodyDiv w:val="1"/>
      <w:marLeft w:val="0"/>
      <w:marRight w:val="0"/>
      <w:marTop w:val="0"/>
      <w:marBottom w:val="0"/>
      <w:divBdr>
        <w:top w:val="none" w:sz="0" w:space="0" w:color="auto"/>
        <w:left w:val="none" w:sz="0" w:space="0" w:color="auto"/>
        <w:bottom w:val="none" w:sz="0" w:space="0" w:color="auto"/>
        <w:right w:val="none" w:sz="0" w:space="0" w:color="auto"/>
      </w:divBdr>
    </w:div>
    <w:div w:id="2138066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mediathek.lukaslamm.de" TargetMode="Externa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10" Type="http://schemas.openxmlformats.org/officeDocument/2006/relationships/header" Target="head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comments" Target="comment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3EBBC4-9D26-41C6-B58A-9862B48C5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3017</Words>
  <Characters>19014</Characters>
  <Application>Microsoft Office Word</Application>
  <DocSecurity>0</DocSecurity>
  <Lines>158</Lines>
  <Paragraphs>43</Paragraphs>
  <ScaleCrop>false</ScaleCrop>
  <HeadingPairs>
    <vt:vector size="4" baseType="variant">
      <vt:variant>
        <vt:lpstr>Titel</vt:lpstr>
      </vt:variant>
      <vt:variant>
        <vt:i4>1</vt:i4>
      </vt:variant>
      <vt:variant>
        <vt:lpstr>Überschriften</vt:lpstr>
      </vt:variant>
      <vt:variant>
        <vt:i4>17</vt:i4>
      </vt:variant>
    </vt:vector>
  </HeadingPairs>
  <TitlesOfParts>
    <vt:vector size="18" baseType="lpstr">
      <vt:lpstr/>
      <vt:lpstr>Zusammenfassung</vt:lpstr>
      <vt:lpstr>Setup-Anweisungen</vt:lpstr>
      <vt:lpstr>Zusätzliche Angaben</vt:lpstr>
      <vt:lpstr>Problemstellung</vt:lpstr>
      <vt:lpstr>Projektbeschreibung</vt:lpstr>
      <vt:lpstr>    Auffinden von Sendungen</vt:lpstr>
      <vt:lpstr>    Streamen</vt:lpstr>
      <vt:lpstr>    Personalisierungsmöglichkeiten</vt:lpstr>
      <vt:lpstr>    Sonstiges</vt:lpstr>
      <vt:lpstr>Architektur und Implementierung</vt:lpstr>
      <vt:lpstr>    6.1 Projektablauf</vt:lpstr>
      <vt:lpstr>    6.2 Frameworks und Bibliotheken</vt:lpstr>
      <vt:lpstr>    6.3 Systemarchitektur</vt:lpstr>
      <vt:lpstr>Evaluation</vt:lpstr>
      <vt:lpstr>Ausblick</vt:lpstr>
      <vt:lpstr>Digitaler Anhang</vt:lpstr>
      <vt:lpstr>A2 ...</vt:lpstr>
    </vt:vector>
  </TitlesOfParts>
  <Company>Universität Regensburg</Company>
  <LinksUpToDate>false</LinksUpToDate>
  <CharactersWithSpaces>21988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 Schneidermeier</dc:creator>
  <cp:lastModifiedBy>Dave</cp:lastModifiedBy>
  <cp:revision>3</cp:revision>
  <cp:lastPrinted>2011-01-24T14:47:00Z</cp:lastPrinted>
  <dcterms:created xsi:type="dcterms:W3CDTF">2014-08-30T11:30:00Z</dcterms:created>
  <dcterms:modified xsi:type="dcterms:W3CDTF">2014-08-30T11:36:00Z</dcterms:modified>
</cp:coreProperties>
</file>